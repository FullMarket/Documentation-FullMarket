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D">
      <w:pPr>
        <w:pStyle w:val="Title"/>
        <w:spacing w:line="360" w:lineRule="auto"/>
        <w:jc w:val="left"/>
        <w:rPr>
          <w:rFonts w:ascii="Tahoma" w:cs="Tahoma" w:eastAsia="Tahoma" w:hAnsi="Tahoma"/>
          <w:sz w:val="32"/>
          <w:szCs w:val="32"/>
          <w:shd w:fill="9fc5e8" w:val="clea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Tahoma" w:cs="Tahoma" w:eastAsia="Tahoma" w:hAnsi="Tahoma"/>
          <w:b w:val="1"/>
          <w:sz w:val="32"/>
          <w:szCs w:val="32"/>
        </w:rPr>
      </w:pPr>
      <w:r w:rsidDel="00000000" w:rsidR="00000000" w:rsidRPr="00000000">
        <w:rPr>
          <w:rtl w:val="0"/>
        </w:rPr>
        <w:tab/>
        <w:tab/>
        <w:tab/>
        <w:tab/>
        <w:t xml:space="preserve">             </w:t>
      </w:r>
      <w:r w:rsidDel="00000000" w:rsidR="00000000" w:rsidRPr="00000000">
        <w:rPr>
          <w:rFonts w:ascii="Tahoma" w:cs="Tahoma" w:eastAsia="Tahoma" w:hAnsi="Tahoma"/>
          <w:b w:val="1"/>
          <w:sz w:val="32"/>
          <w:szCs w:val="32"/>
          <w:rtl w:val="0"/>
        </w:rPr>
        <w:t xml:space="preserve"> Manual De Usuario &lt;Usuario&gt;</w:t>
      </w:r>
      <w:r w:rsidDel="00000000" w:rsidR="00000000" w:rsidRPr="00000000">
        <w:rPr>
          <w:rtl w:val="0"/>
        </w:rPr>
      </w:r>
    </w:p>
    <w:p w:rsidR="00000000" w:rsidDel="00000000" w:rsidP="00000000" w:rsidRDefault="00000000" w:rsidRPr="00000000" w14:paraId="00000010">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FullMarket</w:t>
      </w:r>
    </w:p>
    <w:p w:rsidR="00000000" w:rsidDel="00000000" w:rsidP="00000000" w:rsidRDefault="00000000" w:rsidRPr="00000000" w14:paraId="00000011">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1.2.1</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C">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HISTORIAL DE REVISIÓN</w:t>
      </w:r>
    </w:p>
    <w:p w:rsidR="00000000" w:rsidDel="00000000" w:rsidP="00000000" w:rsidRDefault="00000000" w:rsidRPr="00000000" w14:paraId="0000002D">
      <w:pPr>
        <w:spacing w:after="0" w:line="240" w:lineRule="auto"/>
        <w:rPr>
          <w:rFonts w:ascii="Arial" w:cs="Arial" w:eastAsia="Arial" w:hAnsi="Arial"/>
          <w:sz w:val="24"/>
          <w:szCs w:val="24"/>
        </w:rPr>
      </w:pPr>
      <w:r w:rsidDel="00000000" w:rsidR="00000000" w:rsidRPr="00000000">
        <w:rPr>
          <w:rtl w:val="0"/>
        </w:rPr>
      </w:r>
    </w:p>
    <w:tbl>
      <w:tblPr>
        <w:tblStyle w:val="Table1"/>
        <w:tblW w:w="9975.0" w:type="dxa"/>
        <w:jc w:val="center"/>
        <w:tblLayout w:type="fixed"/>
        <w:tblLook w:val="0400"/>
      </w:tblPr>
      <w:tblGrid>
        <w:gridCol w:w="1275"/>
        <w:gridCol w:w="1350"/>
        <w:gridCol w:w="1620"/>
        <w:gridCol w:w="1380"/>
        <w:gridCol w:w="1620"/>
        <w:gridCol w:w="105"/>
        <w:gridCol w:w="960"/>
        <w:gridCol w:w="1665"/>
        <w:tblGridChange w:id="0">
          <w:tblGrid>
            <w:gridCol w:w="1275"/>
            <w:gridCol w:w="1350"/>
            <w:gridCol w:w="1620"/>
            <w:gridCol w:w="1380"/>
            <w:gridCol w:w="1620"/>
            <w:gridCol w:w="105"/>
            <w:gridCol w:w="960"/>
            <w:gridCol w:w="1665"/>
          </w:tblGrid>
        </w:tblGridChange>
      </w:tblGrid>
      <w:tr>
        <w:trPr>
          <w:cantSplit w:val="0"/>
          <w:trHeight w:val="381" w:hRule="atLeast"/>
          <w:tblHeader w:val="0"/>
        </w:trPr>
        <w:tc>
          <w:tcPr>
            <w:vMerge w:val="restart"/>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2E">
            <w:pPr>
              <w:widowControl w:val="1"/>
              <w:spacing w:after="0" w:line="240" w:lineRule="auto"/>
              <w:rPr>
                <w:rFonts w:ascii="Arial" w:cs="Arial" w:eastAsia="Arial" w:hAnsi="Arial"/>
              </w:rPr>
            </w:pPr>
            <w:r w:rsidDel="00000000" w:rsidR="00000000" w:rsidRPr="00000000">
              <w:rPr>
                <w:rFonts w:ascii="Arial" w:cs="Arial" w:eastAsia="Arial" w:hAnsi="Arial"/>
                <w:b w:val="1"/>
                <w:rtl w:val="0"/>
              </w:rPr>
              <w:t xml:space="preserve">VERSIÓN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2F">
            <w:pPr>
              <w:widowControl w:val="1"/>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ELABORACIÓN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2">
            <w:pPr>
              <w:widowControl w:val="1"/>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REVISIÓN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4">
            <w:pPr>
              <w:widowControl w:val="1"/>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APROBACIÓN</w:t>
            </w:r>
            <w:r w:rsidDel="00000000" w:rsidR="00000000" w:rsidRPr="00000000">
              <w:rPr>
                <w:rtl w:val="0"/>
              </w:rPr>
            </w:r>
          </w:p>
        </w:tc>
      </w:tr>
      <w:tr>
        <w:trPr>
          <w:cantSplit w:val="0"/>
          <w:trHeight w:val="300" w:hRule="atLeast"/>
          <w:tblHeader w:val="0"/>
        </w:trPr>
        <w:tc>
          <w:tcPr>
            <w:vMerge w:val="continue"/>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7">
            <w:pPr>
              <w:widowControl w:val="1"/>
              <w:spacing w:after="0" w:line="240" w:lineRule="auto"/>
              <w:rPr>
                <w:rFonts w:ascii="Arial" w:cs="Arial" w:eastAsia="Arial" w:hAnsi="Arial"/>
              </w:rPr>
            </w:pPr>
            <w:r w:rsidDel="00000000" w:rsidR="00000000" w:rsidRPr="00000000">
              <w:rPr>
                <w:rFonts w:ascii="Arial" w:cs="Arial" w:eastAsia="Arial" w:hAnsi="Arial"/>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8">
            <w:pPr>
              <w:widowControl w:val="1"/>
              <w:spacing w:after="0" w:line="240" w:lineRule="auto"/>
              <w:rPr>
                <w:rFonts w:ascii="Arial" w:cs="Arial" w:eastAsia="Arial" w:hAnsi="Arial"/>
              </w:rPr>
            </w:pPr>
            <w:r w:rsidDel="00000000" w:rsidR="00000000" w:rsidRPr="00000000">
              <w:rPr>
                <w:rFonts w:ascii="Arial" w:cs="Arial" w:eastAsia="Arial" w:hAnsi="Arial"/>
                <w:b w:val="1"/>
                <w:rtl w:val="0"/>
              </w:rPr>
              <w:t xml:space="preserve">Responsable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9">
            <w:pPr>
              <w:widowControl w:val="1"/>
              <w:spacing w:after="0" w:line="240" w:lineRule="auto"/>
              <w:rPr>
                <w:rFonts w:ascii="Arial" w:cs="Arial" w:eastAsia="Arial" w:hAnsi="Arial"/>
              </w:rPr>
            </w:pPr>
            <w:r w:rsidDel="00000000" w:rsidR="00000000" w:rsidRPr="00000000">
              <w:rPr>
                <w:rFonts w:ascii="Arial" w:cs="Arial" w:eastAsia="Arial" w:hAnsi="Arial"/>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A">
            <w:pPr>
              <w:widowControl w:val="1"/>
              <w:spacing w:after="0" w:line="240" w:lineRule="auto"/>
              <w:rPr>
                <w:rFonts w:ascii="Arial" w:cs="Arial" w:eastAsia="Arial" w:hAnsi="Arial"/>
              </w:rPr>
            </w:pPr>
            <w:r w:rsidDel="00000000" w:rsidR="00000000" w:rsidRPr="00000000">
              <w:rPr>
                <w:rFonts w:ascii="Arial" w:cs="Arial" w:eastAsia="Arial" w:hAnsi="Arial"/>
                <w:b w:val="1"/>
                <w:rtl w:val="0"/>
              </w:rPr>
              <w:t xml:space="preserve">Responsable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B">
            <w:pPr>
              <w:widowControl w:val="1"/>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Fecha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3D">
            <w:pPr>
              <w:widowControl w:val="1"/>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Responsable</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3E">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    1.0</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3F">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20/05/2021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0">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Anye Condiza</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1">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21/03/2021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2">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Natalia Sierra</w:t>
            </w:r>
          </w:p>
        </w:tc>
        <w:tc>
          <w:tcPr>
            <w:gridSpan w:val="2"/>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3">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5">
            <w:pPr>
              <w:widowControl w:val="1"/>
              <w:spacing w:after="0" w:line="240" w:lineRule="auto"/>
              <w:rPr>
                <w:rFonts w:ascii="Arial" w:cs="Arial" w:eastAsia="Arial" w:hAnsi="Arial"/>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6">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    1.0.1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7">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22/05/2021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8">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Juan Miguel Osorio</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9">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22/03/2021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A">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Sebastián Mira</w:t>
            </w:r>
          </w:p>
        </w:tc>
        <w:tc>
          <w:tcPr>
            <w:gridSpan w:val="2"/>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B">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D">
            <w:pPr>
              <w:widowControl w:val="1"/>
              <w:spacing w:after="0" w:line="24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E">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   1.2</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4F">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22/06/2021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0">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Natalia Sierra</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1">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22/03/2021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2">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Juan Miguel Osorio</w:t>
            </w:r>
          </w:p>
        </w:tc>
        <w:tc>
          <w:tcPr>
            <w:gridSpan w:val="2"/>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3">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5">
            <w:pPr>
              <w:widowControl w:val="1"/>
              <w:spacing w:after="0" w:line="24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6">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   1.2.1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7">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23/06/2021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8">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Sebastián Mira</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9">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23/03/2021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A">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Anye Condiza</w:t>
            </w:r>
          </w:p>
        </w:tc>
        <w:tc>
          <w:tcPr>
            <w:gridSpan w:val="2"/>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B">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D">
            <w:pPr>
              <w:widowControl w:val="1"/>
              <w:spacing w:after="0" w:line="240" w:lineRule="auto"/>
              <w:rPr>
                <w:rFonts w:ascii="Arial" w:cs="Arial" w:eastAsia="Arial" w:hAnsi="Arial"/>
                <w:u w:val="single"/>
              </w:rPr>
            </w:pPr>
            <w:r w:rsidDel="00000000" w:rsidR="00000000" w:rsidRPr="00000000">
              <w:rPr>
                <w:rtl w:val="0"/>
              </w:rPr>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E">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  1.2.1</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5F">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28-06-2022</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60">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61">
            <w:pPr>
              <w:widowControl w:val="1"/>
              <w:spacing w:after="0" w:line="240" w:lineRule="auto"/>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62">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Edwin Rozo Gómez</w:t>
            </w:r>
          </w:p>
        </w:tc>
        <w:tc>
          <w:tcPr>
            <w:gridSpan w:val="2"/>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63">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28-06-2022</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sdt>
            <w:sdtPr>
              <w:tag w:val="goog_rdk_2"/>
            </w:sdtPr>
            <w:sdtContent>
              <w:p w:rsidR="00000000" w:rsidDel="00000000" w:rsidP="00000000" w:rsidRDefault="00000000" w:rsidRPr="00000000" w14:paraId="00000065">
                <w:pPr>
                  <w:widowControl w:val="1"/>
                  <w:spacing w:after="0" w:line="240" w:lineRule="auto"/>
                  <w:rPr>
                    <w:ins w:author="EDWIN GUSTAVO ROZO GOMEZ" w:id="0" w:date="2022-06-30T01:29:50Z"/>
                    <w:rFonts w:ascii="Arial" w:cs="Arial" w:eastAsia="Arial" w:hAnsi="Arial"/>
                    <w:u w:val="single"/>
                  </w:rPr>
                </w:pPr>
                <w:sdt>
                  <w:sdtPr>
                    <w:tag w:val="goog_rdk_1"/>
                  </w:sdtPr>
                  <w:sdtContent>
                    <w:ins w:author="EDWIN GUSTAVO ROZO GOMEZ" w:id="0" w:date="2022-06-30T01:29:50Z">
                      <w:r w:rsidDel="00000000" w:rsidR="00000000" w:rsidRPr="00000000">
                        <w:rPr>
                          <w:rFonts w:ascii="Arial" w:cs="Arial" w:eastAsia="Arial" w:hAnsi="Arial"/>
                          <w:u w:val="single"/>
                          <w:rtl w:val="0"/>
                        </w:rPr>
                        <w:t xml:space="preserve">Edwin Rozo Gómez</w:t>
                      </w:r>
                    </w:ins>
                  </w:sdtContent>
                </w:sdt>
              </w:p>
            </w:sdtContent>
          </w:sdt>
          <w:p w:rsidR="00000000" w:rsidDel="00000000" w:rsidP="00000000" w:rsidRDefault="00000000" w:rsidRPr="00000000" w14:paraId="00000066">
            <w:pPr>
              <w:widowControl w:val="1"/>
              <w:spacing w:after="0" w:line="240" w:lineRule="auto"/>
              <w:rPr>
                <w:rFonts w:ascii="Arial" w:cs="Arial" w:eastAsia="Arial" w:hAnsi="Arial"/>
                <w:u w:val="single"/>
              </w:rPr>
            </w:pPr>
            <w:r w:rsidDel="00000000" w:rsidR="00000000" w:rsidRPr="00000000">
              <w:rPr>
                <w:rtl w:val="0"/>
              </w:rPr>
            </w:r>
          </w:p>
        </w:tc>
      </w:tr>
    </w:tbl>
    <w:p w:rsidR="00000000" w:rsidDel="00000000" w:rsidP="00000000" w:rsidRDefault="00000000" w:rsidRPr="00000000" w14:paraId="0000006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9">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CAMBIOS RESPECTO A LA VERSIÓN ANTERIOR</w:t>
      </w:r>
    </w:p>
    <w:p w:rsidR="00000000" w:rsidDel="00000000" w:rsidP="00000000" w:rsidRDefault="00000000" w:rsidRPr="00000000" w14:paraId="0000006A">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B">
      <w:pPr>
        <w:spacing w:after="0" w:line="240" w:lineRule="auto"/>
        <w:rPr>
          <w:rFonts w:ascii="Arial" w:cs="Arial" w:eastAsia="Arial" w:hAnsi="Arial"/>
          <w:b w:val="1"/>
          <w:sz w:val="24"/>
          <w:szCs w:val="24"/>
        </w:rPr>
      </w:pPr>
      <w:r w:rsidDel="00000000" w:rsidR="00000000" w:rsidRPr="00000000">
        <w:rPr>
          <w:rtl w:val="0"/>
        </w:rPr>
      </w:r>
    </w:p>
    <w:tbl>
      <w:tblPr>
        <w:tblStyle w:val="Table2"/>
        <w:tblW w:w="8822.0" w:type="dxa"/>
        <w:jc w:val="center"/>
        <w:tblLayout w:type="fixed"/>
        <w:tblLook w:val="0400"/>
      </w:tblPr>
      <w:tblGrid>
        <w:gridCol w:w="1311"/>
        <w:gridCol w:w="7511"/>
        <w:tblGridChange w:id="0">
          <w:tblGrid>
            <w:gridCol w:w="1311"/>
            <w:gridCol w:w="7511"/>
          </w:tblGrid>
        </w:tblGridChange>
      </w:tblGrid>
      <w:tr>
        <w:trPr>
          <w:cantSplit w:val="0"/>
          <w:trHeight w:val="180"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6C">
            <w:pPr>
              <w:widowControl w:val="1"/>
              <w:spacing w:after="0" w:line="240" w:lineRule="auto"/>
              <w:rPr>
                <w:rFonts w:ascii="Times New Roman" w:cs="Times New Roman" w:eastAsia="Times New Roman" w:hAnsi="Times New Roman"/>
                <w:sz w:val="18"/>
                <w:szCs w:val="18"/>
              </w:rPr>
            </w:pPr>
            <w:r w:rsidDel="00000000" w:rsidR="00000000" w:rsidRPr="00000000">
              <w:rPr>
                <w:rFonts w:ascii="Arial" w:cs="Arial" w:eastAsia="Arial" w:hAnsi="Arial"/>
                <w:b w:val="1"/>
                <w:sz w:val="18"/>
                <w:szCs w:val="18"/>
                <w:rtl w:val="0"/>
              </w:rPr>
              <w:t xml:space="preserve">VERSIÓN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55.0" w:type="dxa"/>
              <w:left w:w="115.0" w:type="dxa"/>
              <w:bottom w:w="55.0" w:type="dxa"/>
              <w:right w:w="115.0" w:type="dxa"/>
            </w:tcMar>
            <w:vAlign w:val="center"/>
          </w:tcPr>
          <w:p w:rsidR="00000000" w:rsidDel="00000000" w:rsidP="00000000" w:rsidRDefault="00000000" w:rsidRPr="00000000" w14:paraId="0000006D">
            <w:pPr>
              <w:widowControl w:val="1"/>
              <w:spacing w:after="0" w:line="240" w:lineRule="auto"/>
              <w:jc w:val="center"/>
              <w:rPr>
                <w:rFonts w:ascii="Times New Roman" w:cs="Times New Roman" w:eastAsia="Times New Roman" w:hAnsi="Times New Roman"/>
                <w:sz w:val="18"/>
                <w:szCs w:val="18"/>
              </w:rPr>
            </w:pPr>
            <w:r w:rsidDel="00000000" w:rsidR="00000000" w:rsidRPr="00000000">
              <w:rPr>
                <w:rFonts w:ascii="Arial" w:cs="Arial" w:eastAsia="Arial" w:hAnsi="Arial"/>
                <w:b w:val="1"/>
                <w:sz w:val="18"/>
                <w:szCs w:val="18"/>
                <w:rtl w:val="0"/>
              </w:rPr>
              <w:t xml:space="preserve">MODIFICACIÓN RESPECTO VERSIÓN ANTERIOR</w:t>
            </w:r>
            <w:r w:rsidDel="00000000" w:rsidR="00000000" w:rsidRPr="00000000">
              <w:rPr>
                <w:rtl w:val="0"/>
              </w:rPr>
            </w:r>
          </w:p>
        </w:tc>
      </w:tr>
      <w:tr>
        <w:trPr>
          <w:cantSplit w:val="0"/>
          <w:trHeight w:val="378" w:hRule="atLeast"/>
          <w:tblHeader w:val="0"/>
        </w:trPr>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6E">
            <w:pPr>
              <w:widowControl w:val="1"/>
              <w:spacing w:after="0" w:line="240" w:lineRule="auto"/>
              <w:jc w:val="center"/>
              <w:rPr>
                <w:rFonts w:ascii="Arial" w:cs="Arial" w:eastAsia="Arial" w:hAnsi="Arial"/>
                <w:sz w:val="26"/>
                <w:szCs w:val="26"/>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6F">
            <w:pPr>
              <w:widowControl w:val="1"/>
              <w:spacing w:after="0" w:line="240" w:lineRule="auto"/>
              <w:rPr>
                <w:rFonts w:ascii="Arial" w:cs="Arial" w:eastAsia="Arial" w:hAnsi="Arial"/>
                <w:sz w:val="26"/>
                <w:szCs w:val="26"/>
              </w:rPr>
            </w:pPr>
            <w:r w:rsidDel="00000000" w:rsidR="00000000" w:rsidRPr="00000000">
              <w:rPr>
                <w:rFonts w:ascii="Arial" w:cs="Arial" w:eastAsia="Arial" w:hAnsi="Arial"/>
                <w:rtl w:val="0"/>
              </w:rPr>
              <w:t xml:space="preserve">Se agregó un botón de búsqueda por medio del cual el usuario podrá obtener información sobre los artículos de una manera precisa y eficaz en el programa.</w:t>
            </w:r>
            <w:r w:rsidDel="00000000" w:rsidR="00000000" w:rsidRPr="00000000">
              <w:rPr>
                <w:rtl w:val="0"/>
              </w:rPr>
            </w:r>
          </w:p>
        </w:tc>
      </w:tr>
      <w:tr>
        <w:trPr>
          <w:cantSplit w:val="0"/>
          <w:trHeight w:val="100" w:hRule="atLeast"/>
          <w:tblHeader w:val="0"/>
        </w:trPr>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0">
            <w:pPr>
              <w:widowControl w:val="1"/>
              <w:spacing w:after="0" w:line="240" w:lineRule="auto"/>
              <w:jc w:val="center"/>
              <w:rPr>
                <w:rFonts w:ascii="Arial" w:cs="Arial" w:eastAsia="Arial" w:hAnsi="Arial"/>
                <w:sz w:val="26"/>
                <w:szCs w:val="26"/>
              </w:rPr>
            </w:pPr>
            <w:r w:rsidDel="00000000" w:rsidR="00000000" w:rsidRPr="00000000">
              <w:rPr>
                <w:rFonts w:ascii="Arial" w:cs="Arial" w:eastAsia="Arial" w:hAnsi="Arial"/>
                <w:rtl w:val="0"/>
              </w:rPr>
              <w:t xml:space="preserve">1.0.1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1">
            <w:pPr>
              <w:widowControl w:val="1"/>
              <w:spacing w:after="0" w:line="240" w:lineRule="auto"/>
              <w:rPr>
                <w:rFonts w:ascii="Arial" w:cs="Arial" w:eastAsia="Arial" w:hAnsi="Arial"/>
                <w:sz w:val="26"/>
                <w:szCs w:val="26"/>
              </w:rPr>
            </w:pPr>
            <w:r w:rsidDel="00000000" w:rsidR="00000000" w:rsidRPr="00000000">
              <w:rPr>
                <w:rFonts w:ascii="Arial" w:cs="Arial" w:eastAsia="Arial" w:hAnsi="Arial"/>
                <w:rtl w:val="0"/>
              </w:rPr>
              <w:t xml:space="preserve">El usuario podrá filtrar la información de acuerdo a su ubicación personal; es decir, podrá filtrar la información de manera local si así lo desea.</w:t>
            </w:r>
            <w:r w:rsidDel="00000000" w:rsidR="00000000" w:rsidRPr="00000000">
              <w:rPr>
                <w:rtl w:val="0"/>
              </w:rPr>
            </w:r>
          </w:p>
        </w:tc>
      </w:tr>
      <w:tr>
        <w:trPr>
          <w:cantSplit w:val="0"/>
          <w:trHeight w:val="426" w:hRule="atLeast"/>
          <w:tblHeader w:val="0"/>
        </w:trPr>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2">
            <w:pPr>
              <w:widowControl w:val="1"/>
              <w:spacing w:after="0" w:line="240" w:lineRule="auto"/>
              <w:jc w:val="center"/>
              <w:rPr>
                <w:rFonts w:ascii="Arial" w:cs="Arial" w:eastAsia="Arial" w:hAnsi="Arial"/>
                <w:sz w:val="26"/>
                <w:szCs w:val="26"/>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3">
            <w:pPr>
              <w:widowControl w:val="1"/>
              <w:spacing w:after="0" w:line="240" w:lineRule="auto"/>
              <w:rPr>
                <w:rFonts w:ascii="Arial" w:cs="Arial" w:eastAsia="Arial" w:hAnsi="Arial"/>
                <w:sz w:val="26"/>
                <w:szCs w:val="26"/>
              </w:rPr>
            </w:pPr>
            <w:r w:rsidDel="00000000" w:rsidR="00000000" w:rsidRPr="00000000">
              <w:rPr>
                <w:rFonts w:ascii="Arial" w:cs="Arial" w:eastAsia="Arial" w:hAnsi="Arial"/>
                <w:rtl w:val="0"/>
              </w:rPr>
              <w:t xml:space="preserve">Se realizaron mejoras en la opción de hacer el intercambio de productos. Además de regalar productos siempre y cuando estén en buen estado.</w:t>
            </w:r>
            <w:r w:rsidDel="00000000" w:rsidR="00000000" w:rsidRPr="00000000">
              <w:rPr>
                <w:rtl w:val="0"/>
              </w:rPr>
            </w:r>
          </w:p>
        </w:tc>
      </w:tr>
      <w:tr>
        <w:trPr>
          <w:cantSplit w:val="0"/>
          <w:trHeight w:val="426" w:hRule="atLeast"/>
          <w:tblHeader w:val="0"/>
        </w:trPr>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4">
            <w:pPr>
              <w:widowControl w:val="1"/>
              <w:spacing w:after="0" w:line="240" w:lineRule="auto"/>
              <w:jc w:val="center"/>
              <w:rPr>
                <w:rFonts w:ascii="Arial" w:cs="Arial" w:eastAsia="Arial" w:hAnsi="Arial"/>
              </w:rPr>
            </w:pPr>
            <w:r w:rsidDel="00000000" w:rsidR="00000000" w:rsidRPr="00000000">
              <w:rPr>
                <w:rFonts w:ascii="Arial" w:cs="Arial" w:eastAsia="Arial" w:hAnsi="Arial"/>
                <w:rtl w:val="0"/>
              </w:rPr>
              <w:t xml:space="preserve">1.2.1</w:t>
            </w:r>
          </w:p>
        </w:tc>
        <w:tc>
          <w:tcPr>
            <w:tcBorders>
              <w:top w:color="000000" w:space="0" w:sz="6" w:val="single"/>
              <w:left w:color="000000" w:space="0" w:sz="6" w:val="single"/>
              <w:bottom w:color="000000" w:space="0" w:sz="6" w:val="single"/>
              <w:right w:color="000000" w:space="0" w:sz="6" w:val="single"/>
            </w:tcBorders>
            <w:tcMar>
              <w:top w:w="55.0" w:type="dxa"/>
              <w:left w:w="115.0" w:type="dxa"/>
              <w:bottom w:w="55.0" w:type="dxa"/>
              <w:right w:w="115.0" w:type="dxa"/>
            </w:tcMar>
          </w:tcPr>
          <w:p w:rsidR="00000000" w:rsidDel="00000000" w:rsidP="00000000" w:rsidRDefault="00000000" w:rsidRPr="00000000" w14:paraId="00000075">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Se añade la opción de limitar la cantidad de personas que puedan postularse a las ofertas proporcionadas en la plataforma; además el usuario final recibirá notificaciones sobre su postulación.</w:t>
            </w:r>
          </w:p>
        </w:tc>
      </w:tr>
    </w:tbl>
    <w:p w:rsidR="00000000" w:rsidDel="00000000" w:rsidP="00000000" w:rsidRDefault="00000000" w:rsidRPr="00000000" w14:paraId="00000076">
      <w:pP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lef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4">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Alcance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Definiciones, Siglas y Abreviaturas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Responsables e involucrados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Roles y Usuarios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Usuarios</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Roles</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Ingreso al Sistema</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222222"/>
              <w:sz w:val="22"/>
              <w:szCs w:val="22"/>
              <w:shd w:fill="auto" w:val="clear"/>
              <w:vertAlign w:val="baseline"/>
            </w:rPr>
          </w:pPr>
          <w:hyperlink w:anchor="_heading=h.7gxd71o3gwy1">
            <w:r w:rsidDel="00000000" w:rsidR="00000000" w:rsidRPr="00000000">
              <w:rPr>
                <w:rFonts w:ascii="Arial" w:cs="Arial" w:eastAsia="Arial" w:hAnsi="Arial"/>
                <w:b w:val="0"/>
                <w:i w:val="0"/>
                <w:smallCaps w:val="0"/>
                <w:strike w:val="0"/>
                <w:color w:val="222222"/>
                <w:sz w:val="22"/>
                <w:szCs w:val="22"/>
                <w:shd w:fill="auto" w:val="clear"/>
                <w:vertAlign w:val="baseline"/>
                <w:rtl w:val="0"/>
              </w:rPr>
              <w:t xml:space="preserve">7. Navegación</w:t>
            </w:r>
          </w:hyperlink>
          <w:hyperlink w:anchor="_heading=h.7gxd71o3gwy1">
            <w:r w:rsidDel="00000000" w:rsidR="00000000" w:rsidRPr="00000000">
              <w:rPr>
                <w:rFonts w:ascii="Calibri" w:cs="Calibri" w:eastAsia="Calibri" w:hAnsi="Calibri"/>
                <w:b w:val="0"/>
                <w:i w:val="0"/>
                <w:smallCaps w:val="0"/>
                <w:strike w:val="0"/>
                <w:color w:val="222222"/>
                <w:sz w:val="22"/>
                <w:szCs w:val="22"/>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Opciones, Módulos o Funcionalidades</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Opción 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color w:val="202124"/>
            </w:rPr>
          </w:pPr>
          <w:hyperlink w:anchor="_heading=h.fat7mevmnlzc">
            <w:r w:rsidDel="00000000" w:rsidR="00000000" w:rsidRPr="00000000">
              <w:rPr>
                <w:rFonts w:ascii="Arial" w:cs="Arial" w:eastAsia="Arial" w:hAnsi="Arial"/>
                <w:b w:val="0"/>
                <w:i w:val="0"/>
                <w:smallCaps w:val="0"/>
                <w:strike w:val="0"/>
                <w:color w:val="202124"/>
                <w:sz w:val="22"/>
                <w:szCs w:val="22"/>
                <w:shd w:fill="auto" w:val="clear"/>
                <w:vertAlign w:val="baseline"/>
                <w:rtl w:val="0"/>
              </w:rPr>
              <w:t xml:space="preserve">8.</w:t>
            </w:r>
          </w:hyperlink>
          <w:hyperlink w:anchor="_heading=h.fat7mevmnlzc">
            <w:r w:rsidDel="00000000" w:rsidR="00000000" w:rsidRPr="00000000">
              <w:rPr>
                <w:rFonts w:ascii="Arial" w:cs="Arial" w:eastAsia="Arial" w:hAnsi="Arial"/>
                <w:color w:val="202124"/>
                <w:rtl w:val="0"/>
              </w:rPr>
              <w:t xml:space="preserve">4</w:t>
            </w:r>
          </w:hyperlink>
          <w:hyperlink w:anchor="_heading=h.fat7mevmnlzc">
            <w:r w:rsidDel="00000000" w:rsidR="00000000" w:rsidRPr="00000000">
              <w:rPr>
                <w:rFonts w:ascii="Calibri" w:cs="Calibri" w:eastAsia="Calibri" w:hAnsi="Calibri"/>
                <w:b w:val="0"/>
                <w:i w:val="0"/>
                <w:smallCaps w:val="0"/>
                <w:strike w:val="0"/>
                <w:color w:val="202124"/>
                <w:sz w:val="22"/>
                <w:szCs w:val="22"/>
                <w:shd w:fill="auto" w:val="clear"/>
                <w:vertAlign w:val="baseline"/>
                <w:rtl w:val="0"/>
              </w:rPr>
              <w:tab/>
            </w:r>
          </w:hyperlink>
          <w:r w:rsidDel="00000000" w:rsidR="00000000" w:rsidRPr="00000000">
            <w:fldChar w:fldCharType="begin"/>
            <w:instrText xml:space="preserve"> PAGEREF _heading=h.fat7mevmnlzc \h </w:instrText>
            <w:fldChar w:fldCharType="separate"/>
          </w:r>
          <w:r w:rsidDel="00000000" w:rsidR="00000000" w:rsidRPr="00000000">
            <w:rPr>
              <w:rFonts w:ascii="Arial" w:cs="Arial" w:eastAsia="Arial" w:hAnsi="Arial"/>
              <w:b w:val="0"/>
              <w:i w:val="0"/>
              <w:smallCaps w:val="0"/>
              <w:strike w:val="0"/>
              <w:color w:val="202124"/>
              <w:sz w:val="22"/>
              <w:szCs w:val="22"/>
              <w:shd w:fill="auto" w:val="clear"/>
              <w:vertAlign w:val="baseline"/>
              <w:rtl w:val="0"/>
            </w:rPr>
            <w:t xml:space="preserve">Opción </w:t>
          </w:r>
          <w:r w:rsidDel="00000000" w:rsidR="00000000" w:rsidRPr="00000000">
            <w:rPr>
              <w:rFonts w:ascii="Arial" w:cs="Arial" w:eastAsia="Arial" w:hAnsi="Arial"/>
              <w:color w:val="202124"/>
              <w:rtl w:val="0"/>
            </w:rPr>
            <w:t xml:space="preserve">4</w:t>
          </w:r>
          <w:r w:rsidDel="00000000" w:rsidR="00000000" w:rsidRPr="00000000">
            <w:rPr>
              <w:rFonts w:ascii="Arial" w:cs="Arial" w:eastAsia="Arial" w:hAnsi="Arial"/>
              <w:b w:val="0"/>
              <w:i w:val="0"/>
              <w:smallCaps w:val="0"/>
              <w:strike w:val="0"/>
              <w:color w:val="202124"/>
              <w:sz w:val="22"/>
              <w:szCs w:val="22"/>
              <w:shd w:fill="auto" w:val="clear"/>
              <w:vertAlign w:val="baseline"/>
              <w:rtl w:val="0"/>
            </w:rPr>
            <w:t xml:space="preserve">:</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pos="880"/>
              <w:tab w:val="right" w:pos="8494"/>
            </w:tabs>
            <w:spacing w:after="100" w:lineRule="auto"/>
            <w:ind w:left="220" w:firstLine="0"/>
            <w:rPr>
              <w:color w:val="202124"/>
            </w:rPr>
          </w:pPr>
          <w:hyperlink w:anchor="_heading=h.v0fozvm8j7h6">
            <w:r w:rsidDel="00000000" w:rsidR="00000000" w:rsidRPr="00000000">
              <w:rPr>
                <w:rFonts w:ascii="Arial" w:cs="Arial" w:eastAsia="Arial" w:hAnsi="Arial"/>
                <w:color w:val="202124"/>
                <w:rtl w:val="0"/>
              </w:rPr>
              <w:t xml:space="preserve">8.5</w:t>
            </w:r>
          </w:hyperlink>
          <w:hyperlink w:anchor="_heading=h.v0fozvm8j7h6">
            <w:r w:rsidDel="00000000" w:rsidR="00000000" w:rsidRPr="00000000">
              <w:rPr>
                <w:color w:val="202124"/>
                <w:rtl w:val="0"/>
              </w:rPr>
              <w:tab/>
            </w:r>
          </w:hyperlink>
          <w:r w:rsidDel="00000000" w:rsidR="00000000" w:rsidRPr="00000000">
            <w:fldChar w:fldCharType="begin"/>
            <w:instrText xml:space="preserve"> PAGEREF _heading=h.v0fozvm8j7h6 \h </w:instrText>
            <w:fldChar w:fldCharType="separate"/>
          </w:r>
          <w:r w:rsidDel="00000000" w:rsidR="00000000" w:rsidRPr="00000000">
            <w:rPr>
              <w:rFonts w:ascii="Arial" w:cs="Arial" w:eastAsia="Arial" w:hAnsi="Arial"/>
              <w:color w:val="202124"/>
              <w:rtl w:val="0"/>
            </w:rPr>
            <w:t xml:space="preserve">Opción 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pos="880"/>
              <w:tab w:val="right" w:pos="8494"/>
            </w:tabs>
            <w:spacing w:after="100" w:lineRule="auto"/>
            <w:ind w:left="220" w:firstLine="0"/>
            <w:rPr>
              <w:rFonts w:ascii="Calibri" w:cs="Calibri" w:eastAsia="Calibri" w:hAnsi="Calibri"/>
              <w:b w:val="0"/>
              <w:i w:val="0"/>
              <w:smallCaps w:val="0"/>
              <w:strike w:val="0"/>
              <w:color w:val="202124"/>
              <w:sz w:val="22"/>
              <w:szCs w:val="22"/>
              <w:shd w:fill="auto" w:val="clear"/>
              <w:vertAlign w:val="baseline"/>
            </w:rPr>
          </w:pPr>
          <w:hyperlink w:anchor="_heading=h.aavjm2w4klj6">
            <w:r w:rsidDel="00000000" w:rsidR="00000000" w:rsidRPr="00000000">
              <w:rPr>
                <w:rFonts w:ascii="Arial" w:cs="Arial" w:eastAsia="Arial" w:hAnsi="Arial"/>
                <w:color w:val="202124"/>
                <w:rtl w:val="0"/>
              </w:rPr>
              <w:t xml:space="preserve">8.6</w:t>
            </w:r>
          </w:hyperlink>
          <w:hyperlink w:anchor="_heading=h.aavjm2w4klj6">
            <w:r w:rsidDel="00000000" w:rsidR="00000000" w:rsidRPr="00000000">
              <w:rPr>
                <w:color w:val="202124"/>
                <w:rtl w:val="0"/>
              </w:rPr>
              <w:tab/>
            </w:r>
          </w:hyperlink>
          <w:r w:rsidDel="00000000" w:rsidR="00000000" w:rsidRPr="00000000">
            <w:fldChar w:fldCharType="begin"/>
            <w:instrText xml:space="preserve"> PAGEREF _heading=h.aavjm2w4klj6 \h </w:instrText>
            <w:fldChar w:fldCharType="separate"/>
          </w:r>
          <w:r w:rsidDel="00000000" w:rsidR="00000000" w:rsidRPr="00000000">
            <w:rPr>
              <w:rFonts w:ascii="Arial" w:cs="Arial" w:eastAsia="Arial" w:hAnsi="Arial"/>
              <w:color w:val="202124"/>
              <w:rtl w:val="0"/>
            </w:rPr>
            <w:t xml:space="preserve">Opción 6:</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Advertencia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pos="880"/>
              <w:tab w:val="right" w:pos="8494"/>
            </w:tabs>
            <w:spacing w:after="100" w:lineRule="auto"/>
            <w:ind w:left="22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lef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C">
      <w:pPr>
        <w:pStyle w:val="Heading1"/>
        <w:rPr>
          <w:rFonts w:ascii="Calibri" w:cs="Calibri" w:eastAsia="Calibri" w:hAnsi="Calibri"/>
          <w:sz w:val="24"/>
          <w:szCs w:val="24"/>
        </w:rPr>
      </w:pPr>
      <w:bookmarkStart w:colFirst="0" w:colLast="0" w:name="_heading=h.30j0zll" w:id="0"/>
      <w:bookmarkEnd w:id="0"/>
      <w:r w:rsidDel="00000000" w:rsidR="00000000" w:rsidRPr="00000000">
        <w:rPr>
          <w:rFonts w:ascii="Calibri" w:cs="Calibri" w:eastAsia="Calibri" w:hAnsi="Calibri"/>
          <w:color w:val="000000"/>
          <w:sz w:val="24"/>
          <w:szCs w:val="24"/>
          <w:rtl w:val="0"/>
        </w:rPr>
        <w:t xml:space="preserve">1. Introducción</w:t>
      </w:r>
      <w:r w:rsidDel="00000000" w:rsidR="00000000" w:rsidRPr="00000000">
        <w:rPr>
          <w:rtl w:val="0"/>
        </w:rPr>
      </w:r>
    </w:p>
    <w:sdt>
      <w:sdtPr>
        <w:tag w:val="goog_rdk_3"/>
      </w:sdtPr>
      <w:sdtContent>
        <w:p w:rsidR="00000000" w:rsidDel="00000000" w:rsidP="00000000" w:rsidRDefault="00000000" w:rsidRPr="00000000" w14:paraId="0000009D">
          <w:pPr>
            <w:spacing w:after="160" w:line="259" w:lineRule="auto"/>
            <w:ind w:left="283.46456692913375" w:firstLine="0"/>
            <w:jc w:val="both"/>
            <w:rPr>
              <w:sz w:val="24"/>
              <w:szCs w:val="24"/>
              <w:highlight w:val="white"/>
            </w:rPr>
            <w:pPrChange w:author="EDWIN GUSTAVO ROZO GOMEZ" w:id="0" w:date="2022-06-30T01:31:26Z">
              <w:pPr>
                <w:spacing w:after="160" w:line="259" w:lineRule="auto"/>
                <w:ind w:left="283.46456692913375" w:firstLine="0"/>
              </w:pPr>
            </w:pPrChange>
          </w:pPr>
          <w:r w:rsidDel="00000000" w:rsidR="00000000" w:rsidRPr="00000000">
            <w:rPr>
              <w:sz w:val="24"/>
              <w:szCs w:val="24"/>
              <w:highlight w:val="white"/>
              <w:rtl w:val="0"/>
            </w:rPr>
            <w:t xml:space="preserve">El presente documento contiene los puntos principales a tratar sobre FullMarket entre los cuales encontraremos: el alcance del proyecto, diferentes definiciones, control de responsables e involucrados, roles y usuarios, ingreso al sistema, navegación, opciones, módulos o funcionalidades y mensajes. </w:t>
          </w:r>
        </w:p>
      </w:sdtContent>
    </w:sdt>
    <w:sdt>
      <w:sdtPr>
        <w:tag w:val="goog_rdk_4"/>
      </w:sdtPr>
      <w:sdtContent>
        <w:p w:rsidR="00000000" w:rsidDel="00000000" w:rsidP="00000000" w:rsidRDefault="00000000" w:rsidRPr="00000000" w14:paraId="0000009E">
          <w:pPr>
            <w:spacing w:after="160" w:line="259" w:lineRule="auto"/>
            <w:ind w:left="283.46456692913375" w:firstLine="0"/>
            <w:jc w:val="both"/>
            <w:rPr>
              <w:sz w:val="24"/>
              <w:szCs w:val="24"/>
            </w:rPr>
            <w:pPrChange w:author="EDWIN GUSTAVO ROZO GOMEZ" w:id="0" w:date="2022-06-30T01:31:26Z">
              <w:pPr>
                <w:spacing w:after="160" w:line="259" w:lineRule="auto"/>
                <w:ind w:left="283.46456692913375" w:firstLine="0"/>
              </w:pPr>
            </w:pPrChange>
          </w:pPr>
          <w:r w:rsidDel="00000000" w:rsidR="00000000" w:rsidRPr="00000000">
            <w:rPr>
              <w:sz w:val="24"/>
              <w:szCs w:val="24"/>
              <w:rtl w:val="0"/>
            </w:rPr>
            <w:t xml:space="preserve">Actualmente, en Colombia se observa una inexistencia de software que ofrezca las soluciones brindadas por FullMarket; como el intercambio y/o regalo de productos en buen estado.</w:t>
          </w:r>
          <w:r w:rsidDel="00000000" w:rsidR="00000000" w:rsidRPr="00000000">
            <w:rPr>
              <w:rtl w:val="0"/>
            </w:rPr>
          </w:r>
        </w:p>
      </w:sdtContent>
    </w:sdt>
    <w:sdt>
      <w:sdtPr>
        <w:tag w:val="goog_rdk_5"/>
      </w:sdtPr>
      <w:sdtContent>
        <w:p w:rsidR="00000000" w:rsidDel="00000000" w:rsidP="00000000" w:rsidRDefault="00000000" w:rsidRPr="00000000" w14:paraId="0000009F">
          <w:pPr>
            <w:pStyle w:val="Heading1"/>
            <w:jc w:val="both"/>
            <w:rPr>
              <w:rFonts w:ascii="Calibri" w:cs="Calibri" w:eastAsia="Calibri" w:hAnsi="Calibri"/>
              <w:color w:val="000000"/>
              <w:sz w:val="24"/>
              <w:szCs w:val="24"/>
            </w:rPr>
            <w:pPrChange w:author="EDWIN GUSTAVO ROZO GOMEZ" w:id="0" w:date="2022-06-30T01:31:26Z">
              <w:pPr>
                <w:pStyle w:val="Heading1"/>
              </w:pPr>
            </w:pPrChange>
          </w:pPr>
          <w:bookmarkStart w:colFirst="0" w:colLast="0" w:name="_heading=h.1fob9te" w:id="1"/>
          <w:bookmarkEnd w:id="1"/>
          <w:r w:rsidDel="00000000" w:rsidR="00000000" w:rsidRPr="00000000">
            <w:rPr>
              <w:rFonts w:ascii="Calibri" w:cs="Calibri" w:eastAsia="Calibri" w:hAnsi="Calibri"/>
              <w:color w:val="000000"/>
              <w:sz w:val="24"/>
              <w:szCs w:val="24"/>
              <w:rtl w:val="0"/>
            </w:rPr>
            <w:t xml:space="preserve">2. Alcance</w:t>
          </w:r>
        </w:p>
      </w:sdtContent>
    </w:sdt>
    <w:sdt>
      <w:sdtPr>
        <w:tag w:val="goog_rdk_6"/>
      </w:sdtPr>
      <w:sdtContent>
        <w:p w:rsidR="00000000" w:rsidDel="00000000" w:rsidP="00000000" w:rsidRDefault="00000000" w:rsidRPr="00000000" w14:paraId="000000A0">
          <w:pPr>
            <w:tabs>
              <w:tab w:val="left" w:pos="426"/>
            </w:tabs>
            <w:spacing w:after="0" w:line="240" w:lineRule="auto"/>
            <w:ind w:left="283.46456692913375" w:firstLine="0"/>
            <w:jc w:val="both"/>
            <w:rPr>
              <w:sz w:val="24"/>
              <w:szCs w:val="24"/>
            </w:rPr>
            <w:pPrChange w:author="EDWIN GUSTAVO ROZO GOMEZ" w:id="0" w:date="2022-06-30T01:31:26Z">
              <w:pPr>
                <w:tabs>
                  <w:tab w:val="left" w:pos="426"/>
                </w:tabs>
                <w:spacing w:after="0" w:line="240" w:lineRule="auto"/>
                <w:ind w:left="283.46456692913375" w:firstLine="0"/>
              </w:pPr>
            </w:pPrChange>
          </w:pPr>
          <w:r w:rsidDel="00000000" w:rsidR="00000000" w:rsidRPr="00000000">
            <w:rPr>
              <w:sz w:val="24"/>
              <w:szCs w:val="24"/>
              <w:rtl w:val="0"/>
            </w:rPr>
            <w:t xml:space="preserve">FullMarket está diseñado y desarrollado para realizar intercambios y/o regalar productos siempre y cuando estén en buen estado; es importante tener en cuenta que FullMarket no gestionará métodos de pago, ni envíos.</w:t>
          </w:r>
        </w:p>
      </w:sdtContent>
    </w:sdt>
    <w:sdt>
      <w:sdtPr>
        <w:tag w:val="goog_rdk_7"/>
      </w:sdtPr>
      <w:sdtContent>
        <w:p w:rsidR="00000000" w:rsidDel="00000000" w:rsidP="00000000" w:rsidRDefault="00000000" w:rsidRPr="00000000" w14:paraId="000000A1">
          <w:pPr>
            <w:tabs>
              <w:tab w:val="left" w:pos="426"/>
            </w:tabs>
            <w:spacing w:after="0" w:line="240" w:lineRule="auto"/>
            <w:ind w:left="283.46456692913375" w:firstLine="0"/>
            <w:jc w:val="both"/>
            <w:rPr>
              <w:sz w:val="24"/>
              <w:szCs w:val="24"/>
            </w:rPr>
            <w:pPrChange w:author="EDWIN GUSTAVO ROZO GOMEZ" w:id="0" w:date="2022-06-30T01:31:26Z">
              <w:pPr>
                <w:tabs>
                  <w:tab w:val="left" w:pos="426"/>
                </w:tabs>
                <w:spacing w:after="0" w:line="240" w:lineRule="auto"/>
                <w:ind w:left="283.46456692913375" w:firstLine="0"/>
              </w:pPr>
            </w:pPrChange>
          </w:pPr>
          <w:r w:rsidDel="00000000" w:rsidR="00000000" w:rsidRPr="00000000">
            <w:rPr>
              <w:sz w:val="24"/>
              <w:szCs w:val="24"/>
              <w:rtl w:val="0"/>
            </w:rPr>
            <w:t xml:space="preserve"> </w:t>
          </w:r>
        </w:p>
      </w:sdtContent>
    </w:sdt>
    <w:sdt>
      <w:sdtPr>
        <w:tag w:val="goog_rdk_8"/>
      </w:sdtPr>
      <w:sdtContent>
        <w:p w:rsidR="00000000" w:rsidDel="00000000" w:rsidP="00000000" w:rsidRDefault="00000000" w:rsidRPr="00000000" w14:paraId="000000A2">
          <w:pPr>
            <w:tabs>
              <w:tab w:val="left" w:pos="426"/>
            </w:tabs>
            <w:spacing w:after="0" w:line="240" w:lineRule="auto"/>
            <w:ind w:left="283.46456692913375" w:firstLine="0"/>
            <w:jc w:val="both"/>
            <w:rPr>
              <w:sz w:val="24"/>
              <w:szCs w:val="24"/>
              <w:highlight w:val="white"/>
            </w:rPr>
            <w:pPrChange w:author="EDWIN GUSTAVO ROZO GOMEZ" w:id="0" w:date="2022-06-30T01:31:26Z">
              <w:pPr>
                <w:tabs>
                  <w:tab w:val="left" w:pos="426"/>
                </w:tabs>
                <w:spacing w:after="0" w:line="240" w:lineRule="auto"/>
                <w:ind w:left="283.46456692913375" w:firstLine="0"/>
              </w:pPr>
            </w:pPrChange>
          </w:pPr>
          <w:r w:rsidDel="00000000" w:rsidR="00000000" w:rsidRPr="00000000">
            <w:rPr>
              <w:sz w:val="24"/>
              <w:szCs w:val="24"/>
              <w:rtl w:val="0"/>
            </w:rPr>
            <w:t xml:space="preserve">El usuario/cliente podrá acceder a productos anunciados por otros usuarios/clientes y también podrá anunciar sus productos.</w:t>
          </w:r>
          <w:r w:rsidDel="00000000" w:rsidR="00000000" w:rsidRPr="00000000">
            <w:rPr>
              <w:rtl w:val="0"/>
            </w:rPr>
          </w:r>
        </w:p>
      </w:sdtContent>
    </w:sdt>
    <w:p w:rsidR="00000000" w:rsidDel="00000000" w:rsidP="00000000" w:rsidRDefault="00000000" w:rsidRPr="00000000" w14:paraId="000000A3">
      <w:pPr>
        <w:pStyle w:val="Heading1"/>
        <w:rPr>
          <w:rFonts w:ascii="Calibri" w:cs="Calibri" w:eastAsia="Calibri" w:hAnsi="Calibri"/>
          <w:sz w:val="24"/>
          <w:szCs w:val="24"/>
        </w:rPr>
      </w:pPr>
      <w:bookmarkStart w:colFirst="0" w:colLast="0" w:name="_heading=h.3znysh7" w:id="2"/>
      <w:bookmarkEnd w:id="2"/>
      <w:r w:rsidDel="00000000" w:rsidR="00000000" w:rsidRPr="00000000">
        <w:rPr>
          <w:rFonts w:ascii="Calibri" w:cs="Calibri" w:eastAsia="Calibri" w:hAnsi="Calibri"/>
          <w:color w:val="000000"/>
          <w:sz w:val="24"/>
          <w:szCs w:val="24"/>
          <w:rtl w:val="0"/>
        </w:rPr>
        <w:t xml:space="preserve">3. Definiciones, Siglas y Abreviaturas</w:t>
      </w:r>
      <w:r w:rsidDel="00000000" w:rsidR="00000000" w:rsidRPr="00000000">
        <w:rPr>
          <w:rtl w:val="0"/>
        </w:rPr>
      </w:r>
    </w:p>
    <w:p w:rsidR="00000000" w:rsidDel="00000000" w:rsidP="00000000" w:rsidRDefault="00000000" w:rsidRPr="00000000" w14:paraId="000000A4">
      <w:pPr>
        <w:shd w:fill="ffffff" w:val="clear"/>
        <w:tabs>
          <w:tab w:val="left" w:pos="5460"/>
        </w:tabs>
        <w:spacing w:after="0" w:line="240" w:lineRule="auto"/>
        <w:ind w:left="283.46456692913375" w:firstLine="0"/>
        <w:rPr>
          <w:sz w:val="24"/>
          <w:szCs w:val="24"/>
        </w:rPr>
      </w:pPr>
      <w:r w:rsidDel="00000000" w:rsidR="00000000" w:rsidRPr="00000000">
        <w:rPr>
          <w:rtl w:val="0"/>
        </w:rPr>
      </w:r>
    </w:p>
    <w:sdt>
      <w:sdtPr>
        <w:tag w:val="goog_rdk_9"/>
      </w:sdtPr>
      <w:sdtContent>
        <w:p w:rsidR="00000000" w:rsidDel="00000000" w:rsidP="00000000" w:rsidRDefault="00000000" w:rsidRPr="00000000" w14:paraId="000000A5">
          <w:pPr>
            <w:shd w:fill="ffffff" w:val="clear"/>
            <w:tabs>
              <w:tab w:val="left" w:pos="5460"/>
            </w:tabs>
            <w:spacing w:after="0" w:line="240" w:lineRule="auto"/>
            <w:ind w:left="283.46456692913375" w:firstLine="0"/>
            <w:jc w:val="both"/>
            <w:rPr>
              <w:sz w:val="24"/>
              <w:szCs w:val="24"/>
            </w:rPr>
            <w:pPrChange w:author="EDWIN GUSTAVO ROZO GOMEZ" w:id="0" w:date="2022-06-30T01:31:34Z">
              <w:pPr>
                <w:shd w:fill="ffffff" w:val="clear"/>
                <w:tabs>
                  <w:tab w:val="left" w:pos="5460"/>
                </w:tabs>
                <w:spacing w:after="0" w:line="240" w:lineRule="auto"/>
                <w:ind w:left="283.46456692913375" w:firstLine="0"/>
              </w:pPr>
            </w:pPrChange>
          </w:pPr>
          <w:r w:rsidDel="00000000" w:rsidR="00000000" w:rsidRPr="00000000">
            <w:rPr>
              <w:rtl w:val="0"/>
            </w:rPr>
          </w:r>
        </w:p>
      </w:sdtContent>
    </w:sdt>
    <w:sdt>
      <w:sdtPr>
        <w:tag w:val="goog_rdk_10"/>
      </w:sdtPr>
      <w:sdtContent>
        <w:p w:rsidR="00000000" w:rsidDel="00000000" w:rsidP="00000000" w:rsidRDefault="00000000" w:rsidRPr="00000000" w14:paraId="000000A6">
          <w:pPr>
            <w:shd w:fill="ffffff" w:val="clear"/>
            <w:tabs>
              <w:tab w:val="left" w:pos="5460"/>
            </w:tabs>
            <w:spacing w:after="0" w:line="240" w:lineRule="auto"/>
            <w:ind w:left="283.46456692913375" w:firstLine="0"/>
            <w:jc w:val="both"/>
            <w:rPr>
              <w:sz w:val="24"/>
              <w:szCs w:val="24"/>
            </w:rPr>
            <w:pPrChange w:author="EDWIN GUSTAVO ROZO GOMEZ" w:id="0" w:date="2022-06-30T01:31:34Z">
              <w:pPr>
                <w:shd w:fill="ffffff" w:val="clear"/>
                <w:tabs>
                  <w:tab w:val="left" w:pos="5460"/>
                </w:tabs>
                <w:spacing w:after="0" w:line="240" w:lineRule="auto"/>
                <w:ind w:left="283.46456692913375" w:firstLine="0"/>
              </w:pPr>
            </w:pPrChange>
          </w:pPr>
          <w:r w:rsidDel="00000000" w:rsidR="00000000" w:rsidRPr="00000000">
            <w:rPr>
              <w:sz w:val="24"/>
              <w:szCs w:val="24"/>
              <w:rtl w:val="0"/>
            </w:rPr>
            <w:t xml:space="preserve">Plataforma : es un sistema que sirve como base para hacer funcionar determinados módulos de hardware o de software con los que es compatible.</w:t>
          </w:r>
        </w:p>
      </w:sdtContent>
    </w:sdt>
    <w:sdt>
      <w:sdtPr>
        <w:tag w:val="goog_rdk_11"/>
      </w:sdtPr>
      <w:sdtContent>
        <w:p w:rsidR="00000000" w:rsidDel="00000000" w:rsidP="00000000" w:rsidRDefault="00000000" w:rsidRPr="00000000" w14:paraId="000000A7">
          <w:pPr>
            <w:shd w:fill="ffffff" w:val="clear"/>
            <w:tabs>
              <w:tab w:val="left" w:pos="5460"/>
            </w:tabs>
            <w:spacing w:after="0" w:line="240" w:lineRule="auto"/>
            <w:ind w:left="283.46456692913375" w:firstLine="0"/>
            <w:jc w:val="both"/>
            <w:rPr>
              <w:sz w:val="24"/>
              <w:szCs w:val="24"/>
            </w:rPr>
            <w:pPrChange w:author="EDWIN GUSTAVO ROZO GOMEZ" w:id="0" w:date="2022-06-30T01:31:34Z">
              <w:pPr>
                <w:shd w:fill="ffffff" w:val="clear"/>
                <w:tabs>
                  <w:tab w:val="left" w:pos="5460"/>
                </w:tabs>
                <w:spacing w:after="0" w:line="240" w:lineRule="auto"/>
                <w:ind w:left="283.46456692913375" w:firstLine="0"/>
              </w:pPr>
            </w:pPrChange>
          </w:pPr>
          <w:r w:rsidDel="00000000" w:rsidR="00000000" w:rsidRPr="00000000">
            <w:rPr>
              <w:rtl w:val="0"/>
            </w:rPr>
          </w:r>
        </w:p>
      </w:sdtContent>
    </w:sdt>
    <w:sdt>
      <w:sdtPr>
        <w:tag w:val="goog_rdk_12"/>
      </w:sdtPr>
      <w:sdtContent>
        <w:p w:rsidR="00000000" w:rsidDel="00000000" w:rsidP="00000000" w:rsidRDefault="00000000" w:rsidRPr="00000000" w14:paraId="000000A8">
          <w:pPr>
            <w:widowControl w:val="1"/>
            <w:spacing w:after="0" w:line="276" w:lineRule="auto"/>
            <w:ind w:left="283.46456692913375" w:firstLine="0"/>
            <w:jc w:val="both"/>
            <w:rPr>
              <w:sz w:val="24"/>
              <w:szCs w:val="24"/>
            </w:rPr>
            <w:pPrChange w:author="EDWIN GUSTAVO ROZO GOMEZ" w:id="0" w:date="2022-06-30T01:31:34Z">
              <w:pPr>
                <w:widowControl w:val="1"/>
                <w:spacing w:after="0" w:line="276" w:lineRule="auto"/>
                <w:ind w:left="283.46456692913375" w:firstLine="0"/>
              </w:pPr>
            </w:pPrChange>
          </w:pPr>
          <w:r w:rsidDel="00000000" w:rsidR="00000000" w:rsidRPr="00000000">
            <w:rPr>
              <w:sz w:val="24"/>
              <w:szCs w:val="24"/>
              <w:rtl w:val="0"/>
            </w:rPr>
            <w:t xml:space="preserve">Navegador: Es un</w:t>
          </w:r>
          <w:r w:rsidDel="00000000" w:rsidR="00000000" w:rsidRPr="00000000">
            <w:rPr>
              <w:sz w:val="24"/>
              <w:szCs w:val="24"/>
              <w:rtl w:val="0"/>
            </w:rPr>
            <w:t xml:space="preserve"> software, aplicación o programa que permite el acceso a la Web.</w:t>
          </w:r>
        </w:p>
      </w:sdtContent>
    </w:sdt>
    <w:sdt>
      <w:sdtPr>
        <w:tag w:val="goog_rdk_13"/>
      </w:sdtPr>
      <w:sdtContent>
        <w:p w:rsidR="00000000" w:rsidDel="00000000" w:rsidP="00000000" w:rsidRDefault="00000000" w:rsidRPr="00000000" w14:paraId="000000A9">
          <w:pPr>
            <w:widowControl w:val="1"/>
            <w:spacing w:after="0" w:line="276" w:lineRule="auto"/>
            <w:ind w:left="283.46456692913375" w:firstLine="0"/>
            <w:jc w:val="both"/>
            <w:rPr>
              <w:sz w:val="24"/>
              <w:szCs w:val="24"/>
            </w:rPr>
            <w:pPrChange w:author="EDWIN GUSTAVO ROZO GOMEZ" w:id="0" w:date="2022-06-30T01:31:34Z">
              <w:pPr>
                <w:widowControl w:val="1"/>
                <w:spacing w:after="0" w:line="276" w:lineRule="auto"/>
                <w:ind w:left="283.46456692913375" w:firstLine="0"/>
              </w:pPr>
            </w:pPrChange>
          </w:pPr>
          <w:r w:rsidDel="00000000" w:rsidR="00000000" w:rsidRPr="00000000">
            <w:rPr>
              <w:rtl w:val="0"/>
            </w:rPr>
          </w:r>
        </w:p>
      </w:sdtContent>
    </w:sdt>
    <w:sdt>
      <w:sdtPr>
        <w:tag w:val="goog_rdk_14"/>
      </w:sdtPr>
      <w:sdtContent>
        <w:p w:rsidR="00000000" w:rsidDel="00000000" w:rsidP="00000000" w:rsidRDefault="00000000" w:rsidRPr="00000000" w14:paraId="000000AA">
          <w:pPr>
            <w:widowControl w:val="1"/>
            <w:spacing w:after="0" w:line="276" w:lineRule="auto"/>
            <w:ind w:left="283.46456692913375" w:firstLine="0"/>
            <w:jc w:val="both"/>
            <w:rPr>
              <w:sz w:val="24"/>
              <w:szCs w:val="24"/>
            </w:rPr>
            <w:pPrChange w:author="EDWIN GUSTAVO ROZO GOMEZ" w:id="0" w:date="2022-06-30T01:31:34Z">
              <w:pPr>
                <w:widowControl w:val="1"/>
                <w:spacing w:after="0" w:line="276" w:lineRule="auto"/>
                <w:ind w:left="283.46456692913375" w:firstLine="0"/>
              </w:pPr>
            </w:pPrChange>
          </w:pPr>
          <w:r w:rsidDel="00000000" w:rsidR="00000000" w:rsidRPr="00000000">
            <w:rPr>
              <w:sz w:val="24"/>
              <w:szCs w:val="24"/>
              <w:rtl w:val="0"/>
            </w:rPr>
            <w:t xml:space="preserve">Desplegar: S</w:t>
          </w:r>
          <w:r w:rsidDel="00000000" w:rsidR="00000000" w:rsidRPr="00000000">
            <w:rPr>
              <w:sz w:val="24"/>
              <w:szCs w:val="24"/>
              <w:rtl w:val="0"/>
            </w:rPr>
            <w:t xml:space="preserve">on todas las actividades que hacen que un sistema de software esté disponible para su uso.</w:t>
          </w:r>
        </w:p>
      </w:sdtContent>
    </w:sdt>
    <w:sdt>
      <w:sdtPr>
        <w:tag w:val="goog_rdk_15"/>
      </w:sdtPr>
      <w:sdtContent>
        <w:p w:rsidR="00000000" w:rsidDel="00000000" w:rsidP="00000000" w:rsidRDefault="00000000" w:rsidRPr="00000000" w14:paraId="000000AB">
          <w:pPr>
            <w:widowControl w:val="1"/>
            <w:spacing w:after="0" w:line="276" w:lineRule="auto"/>
            <w:ind w:left="283.46456692913375" w:firstLine="0"/>
            <w:jc w:val="both"/>
            <w:rPr>
              <w:sz w:val="24"/>
              <w:szCs w:val="24"/>
            </w:rPr>
            <w:pPrChange w:author="EDWIN GUSTAVO ROZO GOMEZ" w:id="0" w:date="2022-06-30T01:31:34Z">
              <w:pPr>
                <w:widowControl w:val="1"/>
                <w:spacing w:after="0" w:line="276" w:lineRule="auto"/>
                <w:ind w:left="283.46456692913375" w:firstLine="0"/>
              </w:pPr>
            </w:pPrChange>
          </w:pPr>
          <w:r w:rsidDel="00000000" w:rsidR="00000000" w:rsidRPr="00000000">
            <w:rPr>
              <w:rtl w:val="0"/>
            </w:rPr>
          </w:r>
        </w:p>
      </w:sdtContent>
    </w:sdt>
    <w:sdt>
      <w:sdtPr>
        <w:tag w:val="goog_rdk_16"/>
      </w:sdtPr>
      <w:sdtContent>
        <w:p w:rsidR="00000000" w:rsidDel="00000000" w:rsidP="00000000" w:rsidRDefault="00000000" w:rsidRPr="00000000" w14:paraId="000000AC">
          <w:pPr>
            <w:widowControl w:val="1"/>
            <w:spacing w:after="0" w:line="276" w:lineRule="auto"/>
            <w:ind w:left="283.46456692913375" w:firstLine="0"/>
            <w:jc w:val="both"/>
            <w:rPr>
              <w:i w:val="1"/>
              <w:sz w:val="24"/>
              <w:szCs w:val="24"/>
            </w:rPr>
            <w:pPrChange w:author="EDWIN GUSTAVO ROZO GOMEZ" w:id="0" w:date="2022-06-30T01:31:34Z">
              <w:pPr>
                <w:widowControl w:val="1"/>
                <w:spacing w:after="0" w:line="276" w:lineRule="auto"/>
                <w:ind w:left="283.46456692913375" w:firstLine="0"/>
              </w:pPr>
            </w:pPrChange>
          </w:pPr>
          <w:r w:rsidDel="00000000" w:rsidR="00000000" w:rsidRPr="00000000">
            <w:rPr>
              <w:sz w:val="24"/>
              <w:szCs w:val="24"/>
              <w:rtl w:val="0"/>
            </w:rPr>
            <w:t xml:space="preserve">Remitente:</w:t>
          </w:r>
          <w:r w:rsidDel="00000000" w:rsidR="00000000" w:rsidRPr="00000000">
            <w:rPr>
              <w:sz w:val="24"/>
              <w:szCs w:val="24"/>
              <w:highlight w:val="white"/>
              <w:rtl w:val="0"/>
            </w:rPr>
            <w:t xml:space="preserve"> Persona que envía a otra persona una cosa.</w:t>
          </w:r>
          <w:r w:rsidDel="00000000" w:rsidR="00000000" w:rsidRPr="00000000">
            <w:rPr>
              <w:rtl w:val="0"/>
            </w:rPr>
          </w:r>
        </w:p>
      </w:sdtContent>
    </w:sdt>
    <w:p w:rsidR="00000000" w:rsidDel="00000000" w:rsidP="00000000" w:rsidRDefault="00000000" w:rsidRPr="00000000" w14:paraId="000000AD">
      <w:pPr>
        <w:ind w:left="708" w:firstLine="0"/>
        <w:rPr>
          <w:i w:val="1"/>
          <w:color w:val="0000ff"/>
          <w:sz w:val="24"/>
          <w:szCs w:val="24"/>
        </w:rPr>
      </w:pPr>
      <w:r w:rsidDel="00000000" w:rsidR="00000000" w:rsidRPr="00000000">
        <w:rPr>
          <w:rtl w:val="0"/>
        </w:rPr>
      </w:r>
    </w:p>
    <w:p w:rsidR="00000000" w:rsidDel="00000000" w:rsidP="00000000" w:rsidRDefault="00000000" w:rsidRPr="00000000" w14:paraId="000000AE">
      <w:pPr>
        <w:ind w:left="708" w:firstLine="0"/>
        <w:rPr>
          <w:i w:val="1"/>
          <w:color w:val="0000ff"/>
          <w:sz w:val="24"/>
          <w:szCs w:val="24"/>
        </w:rPr>
      </w:pPr>
      <w:r w:rsidDel="00000000" w:rsidR="00000000" w:rsidRPr="00000000">
        <w:rPr>
          <w:rtl w:val="0"/>
        </w:rPr>
      </w:r>
    </w:p>
    <w:p w:rsidR="00000000" w:rsidDel="00000000" w:rsidP="00000000" w:rsidRDefault="00000000" w:rsidRPr="00000000" w14:paraId="000000AF">
      <w:pPr>
        <w:ind w:left="708" w:firstLine="0"/>
        <w:rPr>
          <w:i w:val="1"/>
          <w:color w:val="0000ff"/>
          <w:sz w:val="24"/>
          <w:szCs w:val="24"/>
        </w:rPr>
      </w:pPr>
      <w:r w:rsidDel="00000000" w:rsidR="00000000" w:rsidRPr="00000000">
        <w:rPr>
          <w:rtl w:val="0"/>
        </w:rPr>
      </w:r>
    </w:p>
    <w:p w:rsidR="00000000" w:rsidDel="00000000" w:rsidP="00000000" w:rsidRDefault="00000000" w:rsidRPr="00000000" w14:paraId="000000B0">
      <w:pPr>
        <w:ind w:left="708" w:firstLine="0"/>
        <w:rPr>
          <w:i w:val="1"/>
          <w:color w:val="0000ff"/>
          <w:sz w:val="24"/>
          <w:szCs w:val="24"/>
        </w:rPr>
      </w:pPr>
      <w:r w:rsidDel="00000000" w:rsidR="00000000" w:rsidRPr="00000000">
        <w:rPr>
          <w:rtl w:val="0"/>
        </w:rPr>
      </w:r>
    </w:p>
    <w:p w:rsidR="00000000" w:rsidDel="00000000" w:rsidP="00000000" w:rsidRDefault="00000000" w:rsidRPr="00000000" w14:paraId="000000B1">
      <w:pPr>
        <w:pStyle w:val="Heading1"/>
        <w:rPr>
          <w:rFonts w:ascii="Calibri" w:cs="Calibri" w:eastAsia="Calibri" w:hAnsi="Calibri"/>
          <w:color w:val="000000"/>
          <w:sz w:val="24"/>
          <w:szCs w:val="24"/>
        </w:rPr>
      </w:pPr>
      <w:bookmarkStart w:colFirst="0" w:colLast="0" w:name="_heading=h.2et92p0" w:id="3"/>
      <w:bookmarkEnd w:id="3"/>
      <w:r w:rsidDel="00000000" w:rsidR="00000000" w:rsidRPr="00000000">
        <w:rPr>
          <w:rFonts w:ascii="Calibri" w:cs="Calibri" w:eastAsia="Calibri" w:hAnsi="Calibri"/>
          <w:color w:val="000000"/>
          <w:sz w:val="24"/>
          <w:szCs w:val="24"/>
          <w:rtl w:val="0"/>
        </w:rPr>
        <w:t xml:space="preserve">4. Responsables e involucrados</w:t>
      </w:r>
    </w:p>
    <w:p w:rsidR="00000000" w:rsidDel="00000000" w:rsidP="00000000" w:rsidRDefault="00000000" w:rsidRPr="00000000" w14:paraId="000000B2">
      <w:pPr>
        <w:spacing w:after="160" w:line="259" w:lineRule="auto"/>
        <w:rPr>
          <w:sz w:val="24"/>
          <w:szCs w:val="24"/>
        </w:rPr>
      </w:pPr>
      <w:r w:rsidDel="00000000" w:rsidR="00000000" w:rsidRPr="00000000">
        <w:rPr>
          <w:rtl w:val="0"/>
        </w:rPr>
      </w:r>
    </w:p>
    <w:tbl>
      <w:tblPr>
        <w:tblStyle w:val="Table3"/>
        <w:tblW w:w="8828.0" w:type="dxa"/>
        <w:jc w:val="left"/>
        <w:tblInd w:w="0.0" w:type="dxa"/>
        <w:tblLayout w:type="fixed"/>
        <w:tblLook w:val="0400"/>
      </w:tblPr>
      <w:tblGrid>
        <w:gridCol w:w="1831"/>
        <w:gridCol w:w="2565"/>
        <w:gridCol w:w="4432"/>
        <w:tblGridChange w:id="0">
          <w:tblGrid>
            <w:gridCol w:w="1831"/>
            <w:gridCol w:w="2565"/>
            <w:gridCol w:w="4432"/>
          </w:tblGrid>
        </w:tblGridChange>
      </w:tblGrid>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55.0" w:type="dxa"/>
              <w:left w:w="115.0" w:type="dxa"/>
              <w:bottom w:w="55.0" w:type="dxa"/>
              <w:right w:w="115.0" w:type="dxa"/>
            </w:tcMar>
          </w:tcPr>
          <w:p w:rsidR="00000000" w:rsidDel="00000000" w:rsidP="00000000" w:rsidRDefault="00000000" w:rsidRPr="00000000" w14:paraId="000000B3">
            <w:pPr>
              <w:widowControl w:val="1"/>
              <w:spacing w:after="160" w:line="240" w:lineRule="auto"/>
              <w:rPr>
                <w:sz w:val="24"/>
                <w:szCs w:val="24"/>
              </w:rPr>
            </w:pPr>
            <w:r w:rsidDel="00000000" w:rsidR="00000000" w:rsidRPr="00000000">
              <w:rPr>
                <w:b w:val="1"/>
                <w:sz w:val="24"/>
                <w:szCs w:val="24"/>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55.0" w:type="dxa"/>
              <w:left w:w="115.0" w:type="dxa"/>
              <w:bottom w:w="55.0" w:type="dxa"/>
              <w:right w:w="115.0" w:type="dxa"/>
            </w:tcMar>
          </w:tcPr>
          <w:p w:rsidR="00000000" w:rsidDel="00000000" w:rsidP="00000000" w:rsidRDefault="00000000" w:rsidRPr="00000000" w14:paraId="000000B4">
            <w:pPr>
              <w:widowControl w:val="1"/>
              <w:spacing w:after="160" w:line="240" w:lineRule="auto"/>
              <w:rPr>
                <w:sz w:val="24"/>
                <w:szCs w:val="24"/>
              </w:rPr>
            </w:pPr>
            <w:r w:rsidDel="00000000" w:rsidR="00000000" w:rsidRPr="00000000">
              <w:rPr>
                <w:b w:val="1"/>
                <w:sz w:val="24"/>
                <w:szCs w:val="24"/>
                <w:rtl w:val="0"/>
              </w:rPr>
              <w:t xml:space="preserve">Tipo (responsable/ Involucrado)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55.0" w:type="dxa"/>
              <w:left w:w="115.0" w:type="dxa"/>
              <w:bottom w:w="55.0" w:type="dxa"/>
              <w:right w:w="115.0" w:type="dxa"/>
            </w:tcMar>
          </w:tcPr>
          <w:p w:rsidR="00000000" w:rsidDel="00000000" w:rsidP="00000000" w:rsidRDefault="00000000" w:rsidRPr="00000000" w14:paraId="000000B5">
            <w:pPr>
              <w:widowControl w:val="1"/>
              <w:spacing w:after="160" w:line="240" w:lineRule="auto"/>
              <w:rPr>
                <w:sz w:val="24"/>
                <w:szCs w:val="24"/>
              </w:rPr>
            </w:pPr>
            <w:r w:rsidDel="00000000" w:rsidR="00000000" w:rsidRPr="00000000">
              <w:rPr>
                <w:b w:val="1"/>
                <w:sz w:val="24"/>
                <w:szCs w:val="24"/>
                <w:rtl w:val="0"/>
              </w:rPr>
              <w:t xml:space="preserve">Rol</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6">
            <w:pPr>
              <w:widowControl w:val="1"/>
              <w:spacing w:after="160" w:line="240" w:lineRule="auto"/>
              <w:rPr>
                <w:sz w:val="24"/>
                <w:szCs w:val="24"/>
              </w:rPr>
            </w:pPr>
            <w:r w:rsidDel="00000000" w:rsidR="00000000" w:rsidRPr="00000000">
              <w:rPr>
                <w:sz w:val="24"/>
                <w:szCs w:val="24"/>
                <w:rtl w:val="0"/>
              </w:rPr>
              <w:t xml:space="preserve">Natalia Sierra.</w:t>
            </w:r>
          </w:p>
        </w:tc>
        <w:tc>
          <w:tcPr>
            <w:tcBorders>
              <w:top w:color="000000" w:space="0" w:sz="4" w:val="single"/>
              <w:left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7">
            <w:pPr>
              <w:widowControl w:val="1"/>
              <w:spacing w:after="160" w:line="240" w:lineRule="auto"/>
              <w:rPr>
                <w:sz w:val="24"/>
                <w:szCs w:val="24"/>
              </w:rPr>
            </w:pPr>
            <w:r w:rsidDel="00000000" w:rsidR="00000000" w:rsidRPr="00000000">
              <w:rPr>
                <w:sz w:val="24"/>
                <w:szCs w:val="24"/>
                <w:rtl w:val="0"/>
              </w:rPr>
              <w:t xml:space="preserve">Responsable</w:t>
            </w:r>
          </w:p>
        </w:tc>
        <w:tc>
          <w:tcPr>
            <w:tcBorders>
              <w:top w:color="000000" w:space="0" w:sz="4" w:val="single"/>
              <w:left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8">
            <w:pPr>
              <w:widowControl w:val="1"/>
              <w:spacing w:after="160" w:line="240" w:lineRule="auto"/>
              <w:rPr>
                <w:sz w:val="24"/>
                <w:szCs w:val="24"/>
              </w:rPr>
            </w:pPr>
            <w:r w:rsidDel="00000000" w:rsidR="00000000" w:rsidRPr="00000000">
              <w:rPr>
                <w:sz w:val="24"/>
                <w:szCs w:val="24"/>
                <w:rtl w:val="0"/>
              </w:rPr>
              <w:t xml:space="preserve">Programador y analista de sistemas de información.</w:t>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9">
            <w:pPr>
              <w:widowControl w:val="1"/>
              <w:spacing w:after="160" w:line="240" w:lineRule="auto"/>
              <w:rPr>
                <w:sz w:val="24"/>
                <w:szCs w:val="24"/>
              </w:rPr>
            </w:pPr>
            <w:r w:rsidDel="00000000" w:rsidR="00000000" w:rsidRPr="00000000">
              <w:rPr>
                <w:sz w:val="24"/>
                <w:szCs w:val="24"/>
                <w:rtl w:val="0"/>
              </w:rPr>
              <w:t xml:space="preserve">Anyie Daniela Condiza.</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A">
            <w:pPr>
              <w:widowControl w:val="1"/>
              <w:spacing w:after="160" w:line="240" w:lineRule="auto"/>
              <w:rPr>
                <w:sz w:val="24"/>
                <w:szCs w:val="24"/>
              </w:rPr>
            </w:pPr>
            <w:r w:rsidDel="00000000" w:rsidR="00000000" w:rsidRPr="00000000">
              <w:rPr>
                <w:sz w:val="24"/>
                <w:szCs w:val="24"/>
                <w:rtl w:val="0"/>
              </w:rPr>
              <w:t xml:space="preserve">Responsable </w:t>
            </w:r>
          </w:p>
          <w:p w:rsidR="00000000" w:rsidDel="00000000" w:rsidP="00000000" w:rsidRDefault="00000000" w:rsidRPr="00000000" w14:paraId="000000BB">
            <w:pPr>
              <w:widowControl w:val="1"/>
              <w:spacing w:after="0" w:line="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C">
            <w:pPr>
              <w:widowControl w:val="1"/>
              <w:spacing w:after="160" w:line="240" w:lineRule="auto"/>
              <w:rPr>
                <w:sz w:val="24"/>
                <w:szCs w:val="24"/>
              </w:rPr>
            </w:pPr>
            <w:r w:rsidDel="00000000" w:rsidR="00000000" w:rsidRPr="00000000">
              <w:rPr>
                <w:sz w:val="24"/>
                <w:szCs w:val="24"/>
                <w:rtl w:val="0"/>
              </w:rPr>
              <w:t xml:space="preserve">Diligenciamiento en búsqueda de sitio web y analista de interacción.</w:t>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D">
            <w:pPr>
              <w:widowControl w:val="1"/>
              <w:spacing w:after="160" w:line="240" w:lineRule="auto"/>
              <w:rPr>
                <w:sz w:val="24"/>
                <w:szCs w:val="24"/>
              </w:rPr>
            </w:pPr>
            <w:r w:rsidDel="00000000" w:rsidR="00000000" w:rsidRPr="00000000">
              <w:rPr>
                <w:sz w:val="24"/>
                <w:szCs w:val="24"/>
                <w:rtl w:val="0"/>
              </w:rPr>
              <w:t xml:space="preserve">Juan Miguel Osorio.</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E">
            <w:pPr>
              <w:widowControl w:val="1"/>
              <w:spacing w:after="160" w:line="240" w:lineRule="auto"/>
              <w:rPr>
                <w:sz w:val="24"/>
                <w:szCs w:val="24"/>
              </w:rPr>
            </w:pPr>
            <w:r w:rsidDel="00000000" w:rsidR="00000000" w:rsidRPr="00000000">
              <w:rPr>
                <w:sz w:val="24"/>
                <w:szCs w:val="24"/>
                <w:rtl w:val="0"/>
              </w:rPr>
              <w:t xml:space="preserve">Responsable </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BF">
            <w:pPr>
              <w:widowControl w:val="1"/>
              <w:spacing w:after="160" w:line="240" w:lineRule="auto"/>
              <w:rPr>
                <w:sz w:val="24"/>
                <w:szCs w:val="24"/>
              </w:rPr>
            </w:pPr>
            <w:r w:rsidDel="00000000" w:rsidR="00000000" w:rsidRPr="00000000">
              <w:rPr>
                <w:sz w:val="24"/>
                <w:szCs w:val="24"/>
                <w:rtl w:val="0"/>
              </w:rPr>
              <w:t xml:space="preserve">Diseño visual y Tester.</w:t>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C0">
            <w:pPr>
              <w:widowControl w:val="1"/>
              <w:spacing w:after="160" w:line="240" w:lineRule="auto"/>
              <w:rPr>
                <w:sz w:val="24"/>
                <w:szCs w:val="24"/>
              </w:rPr>
            </w:pPr>
            <w:r w:rsidDel="00000000" w:rsidR="00000000" w:rsidRPr="00000000">
              <w:rPr>
                <w:sz w:val="24"/>
                <w:szCs w:val="24"/>
                <w:rtl w:val="0"/>
              </w:rPr>
              <w:t xml:space="preserve">Sebastián Mira</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C1">
            <w:pPr>
              <w:widowControl w:val="1"/>
              <w:spacing w:after="160" w:line="240" w:lineRule="auto"/>
              <w:rPr>
                <w:sz w:val="24"/>
                <w:szCs w:val="24"/>
              </w:rPr>
            </w:pPr>
            <w:r w:rsidDel="00000000" w:rsidR="00000000" w:rsidRPr="00000000">
              <w:rPr>
                <w:sz w:val="24"/>
                <w:szCs w:val="24"/>
                <w:rtl w:val="0"/>
              </w:rPr>
              <w:t xml:space="preserve">Responsable</w:t>
            </w:r>
          </w:p>
        </w:tc>
        <w:tc>
          <w:tcPr>
            <w:tcBorders>
              <w:top w:color="000000" w:space="0" w:sz="4" w:val="single"/>
              <w:left w:color="000000" w:space="0" w:sz="4" w:val="single"/>
              <w:bottom w:color="000000" w:space="0" w:sz="4" w:val="single"/>
              <w:right w:color="000000" w:space="0" w:sz="4" w:val="single"/>
            </w:tcBorders>
            <w:tcMar>
              <w:top w:w="55.0" w:type="dxa"/>
              <w:left w:w="115.0" w:type="dxa"/>
              <w:bottom w:w="55.0" w:type="dxa"/>
              <w:right w:w="115.0" w:type="dxa"/>
            </w:tcMar>
          </w:tcPr>
          <w:p w:rsidR="00000000" w:rsidDel="00000000" w:rsidP="00000000" w:rsidRDefault="00000000" w:rsidRPr="00000000" w14:paraId="000000C2">
            <w:pPr>
              <w:widowControl w:val="1"/>
              <w:spacing w:after="160" w:line="240" w:lineRule="auto"/>
              <w:rPr>
                <w:sz w:val="24"/>
                <w:szCs w:val="24"/>
              </w:rPr>
            </w:pPr>
            <w:r w:rsidDel="00000000" w:rsidR="00000000" w:rsidRPr="00000000">
              <w:rPr>
                <w:sz w:val="24"/>
                <w:szCs w:val="24"/>
                <w:rtl w:val="0"/>
              </w:rPr>
              <w:t xml:space="preserve">Programador y analista de parte técnica</w:t>
            </w:r>
          </w:p>
        </w:tc>
      </w:tr>
    </w:tbl>
    <w:p w:rsidR="00000000" w:rsidDel="00000000" w:rsidP="00000000" w:rsidRDefault="00000000" w:rsidRPr="00000000" w14:paraId="000000C3">
      <w:pPr>
        <w:pStyle w:val="Heading1"/>
        <w:rPr>
          <w:rFonts w:ascii="Calibri" w:cs="Calibri" w:eastAsia="Calibri" w:hAnsi="Calibri"/>
          <w:color w:val="000000"/>
          <w:sz w:val="24"/>
          <w:szCs w:val="24"/>
        </w:rPr>
      </w:pPr>
      <w:bookmarkStart w:colFirst="0" w:colLast="0" w:name="_heading=h.tyjcwt" w:id="4"/>
      <w:bookmarkEnd w:id="4"/>
      <w:r w:rsidDel="00000000" w:rsidR="00000000" w:rsidRPr="00000000">
        <w:rPr>
          <w:rFonts w:ascii="Calibri" w:cs="Calibri" w:eastAsia="Calibri" w:hAnsi="Calibri"/>
          <w:color w:val="000000"/>
          <w:sz w:val="24"/>
          <w:szCs w:val="24"/>
          <w:rtl w:val="0"/>
        </w:rPr>
        <w:t xml:space="preserve">5. Roles y Usuarios </w:t>
      </w:r>
    </w:p>
    <w:p w:rsidR="00000000" w:rsidDel="00000000" w:rsidP="00000000" w:rsidRDefault="00000000" w:rsidRPr="00000000" w14:paraId="000000C4">
      <w:pPr>
        <w:pStyle w:val="Heading2"/>
        <w:rPr>
          <w:rFonts w:ascii="Calibri" w:cs="Calibri" w:eastAsia="Calibri" w:hAnsi="Calibri"/>
          <w:i w:val="1"/>
          <w:color w:val="0000ff"/>
          <w:sz w:val="24"/>
          <w:szCs w:val="24"/>
        </w:rPr>
      </w:pPr>
      <w:bookmarkStart w:colFirst="0" w:colLast="0" w:name="_heading=h.3dy6vkm" w:id="5"/>
      <w:bookmarkEnd w:id="5"/>
      <w:r w:rsidDel="00000000" w:rsidR="00000000" w:rsidRPr="00000000">
        <w:rPr>
          <w:rFonts w:ascii="Calibri" w:cs="Calibri" w:eastAsia="Calibri" w:hAnsi="Calibri"/>
          <w:color w:val="000000"/>
          <w:sz w:val="24"/>
          <w:szCs w:val="24"/>
          <w:rtl w:val="0"/>
        </w:rPr>
        <w:t xml:space="preserve">5.1 Usuarios</w:t>
      </w:r>
      <w:r w:rsidDel="00000000" w:rsidR="00000000" w:rsidRPr="00000000">
        <w:rPr>
          <w:rtl w:val="0"/>
        </w:rPr>
      </w:r>
    </w:p>
    <w:p w:rsidR="00000000" w:rsidDel="00000000" w:rsidP="00000000" w:rsidRDefault="00000000" w:rsidRPr="00000000" w14:paraId="000000C5">
      <w:pPr>
        <w:pStyle w:val="Heading2"/>
        <w:rPr>
          <w:rFonts w:ascii="Calibri" w:cs="Calibri" w:eastAsia="Calibri" w:hAnsi="Calibri"/>
          <w:color w:val="000000"/>
          <w:sz w:val="24"/>
          <w:szCs w:val="24"/>
        </w:rPr>
      </w:pPr>
      <w:bookmarkStart w:colFirst="0" w:colLast="0" w:name="_heading=h.snkj7t321bk2" w:id="6"/>
      <w:bookmarkEnd w:id="6"/>
      <w:r w:rsidDel="00000000" w:rsidR="00000000" w:rsidRPr="00000000">
        <w:rPr>
          <w:rFonts w:ascii="Calibri" w:cs="Calibri" w:eastAsia="Calibri" w:hAnsi="Calibri"/>
          <w:color w:val="000000"/>
          <w:sz w:val="24"/>
          <w:szCs w:val="24"/>
          <w:rtl w:val="0"/>
        </w:rPr>
        <w:t xml:space="preserve">Usuario Invitado </w:t>
      </w:r>
    </w:p>
    <w:p w:rsidR="00000000" w:rsidDel="00000000" w:rsidP="00000000" w:rsidRDefault="00000000" w:rsidRPr="00000000" w14:paraId="000000C6">
      <w:pPr>
        <w:pStyle w:val="Heading2"/>
        <w:rPr>
          <w:rFonts w:ascii="Calibri" w:cs="Calibri" w:eastAsia="Calibri" w:hAnsi="Calibri"/>
          <w:b w:val="0"/>
          <w:color w:val="000000"/>
          <w:sz w:val="24"/>
          <w:szCs w:val="24"/>
        </w:rPr>
      </w:pPr>
      <w:bookmarkStart w:colFirst="0" w:colLast="0" w:name="_heading=h.qz0y2yigbxbs" w:id="7"/>
      <w:bookmarkEnd w:id="7"/>
      <w:r w:rsidDel="00000000" w:rsidR="00000000" w:rsidRPr="00000000">
        <w:rPr>
          <w:rFonts w:ascii="Calibri" w:cs="Calibri" w:eastAsia="Calibri" w:hAnsi="Calibri"/>
          <w:b w:val="0"/>
          <w:color w:val="000000"/>
          <w:sz w:val="24"/>
          <w:szCs w:val="24"/>
          <w:rtl w:val="0"/>
        </w:rPr>
        <w:t xml:space="preserve">Es un usuario que tiene un acceso restringido al sistema, de manera que sólo pueden ver una parte del mismo.</w:t>
      </w:r>
    </w:p>
    <w:p w:rsidR="00000000" w:rsidDel="00000000" w:rsidP="00000000" w:rsidRDefault="00000000" w:rsidRPr="00000000" w14:paraId="000000C7">
      <w:pPr>
        <w:pStyle w:val="Heading2"/>
        <w:spacing w:line="240" w:lineRule="auto"/>
        <w:ind w:left="0" w:firstLine="0"/>
        <w:rPr>
          <w:rFonts w:ascii="Calibri" w:cs="Calibri" w:eastAsia="Calibri" w:hAnsi="Calibri"/>
          <w:color w:val="000000"/>
          <w:sz w:val="24"/>
          <w:szCs w:val="24"/>
        </w:rPr>
      </w:pPr>
      <w:bookmarkStart w:colFirst="0" w:colLast="0" w:name="_heading=h.aip79wjvw5wb" w:id="8"/>
      <w:bookmarkEnd w:id="8"/>
      <w:r w:rsidDel="00000000" w:rsidR="00000000" w:rsidRPr="00000000">
        <w:rPr>
          <w:rFonts w:ascii="Calibri" w:cs="Calibri" w:eastAsia="Calibri" w:hAnsi="Calibri"/>
          <w:color w:val="000000"/>
          <w:sz w:val="24"/>
          <w:szCs w:val="24"/>
          <w:rtl w:val="0"/>
        </w:rPr>
        <w:t xml:space="preserve">Usuario registrado</w:t>
      </w:r>
    </w:p>
    <w:p w:rsidR="00000000" w:rsidDel="00000000" w:rsidP="00000000" w:rsidRDefault="00000000" w:rsidRPr="00000000" w14:paraId="000000C8">
      <w:pPr>
        <w:spacing w:after="0" w:line="240" w:lineRule="auto"/>
        <w:ind w:left="576" w:firstLine="0"/>
        <w:rPr>
          <w:sz w:val="24"/>
          <w:szCs w:val="24"/>
        </w:rPr>
      </w:pPr>
      <w:r w:rsidDel="00000000" w:rsidR="00000000" w:rsidRPr="00000000">
        <w:rPr>
          <w:rtl w:val="0"/>
        </w:rPr>
      </w:r>
    </w:p>
    <w:p w:rsidR="00000000" w:rsidDel="00000000" w:rsidP="00000000" w:rsidRDefault="00000000" w:rsidRPr="00000000" w14:paraId="000000C9">
      <w:pPr>
        <w:spacing w:after="0" w:line="240" w:lineRule="auto"/>
        <w:ind w:left="0" w:firstLine="0"/>
        <w:rPr>
          <w:sz w:val="24"/>
          <w:szCs w:val="24"/>
        </w:rPr>
      </w:pPr>
      <w:r w:rsidDel="00000000" w:rsidR="00000000" w:rsidRPr="00000000">
        <w:rPr>
          <w:sz w:val="24"/>
          <w:szCs w:val="24"/>
          <w:highlight w:val="white"/>
          <w:rtl w:val="0"/>
        </w:rPr>
        <w:t xml:space="preserve">Este es un usuario que necesita de una registración en un sistema o en una página web para acceder a este. Por lo general cuenta con nombres de usuarios y contraseñas antes establecidos, para proveer seguridad. Estos usuarios tienen entonces ciertos privilegios que otros usuarios no tienen.</w:t>
      </w:r>
      <w:r w:rsidDel="00000000" w:rsidR="00000000" w:rsidRPr="00000000">
        <w:rPr>
          <w:rtl w:val="0"/>
        </w:rPr>
      </w:r>
    </w:p>
    <w:sdt>
      <w:sdtPr>
        <w:tag w:val="goog_rdk_19"/>
      </w:sdtPr>
      <w:sdtContent>
        <w:p w:rsidR="00000000" w:rsidDel="00000000" w:rsidP="00000000" w:rsidRDefault="00000000" w:rsidRPr="00000000" w14:paraId="000000CA">
          <w:pPr>
            <w:rPr>
              <w:ins w:author="EDWIN GUSTAVO ROZO GOMEZ" w:id="3" w:date="2022-06-30T01:31:48Z"/>
              <w:sz w:val="24"/>
              <w:szCs w:val="24"/>
            </w:rPr>
          </w:pPr>
          <w:sdt>
            <w:sdtPr>
              <w:tag w:val="goog_rdk_18"/>
            </w:sdtPr>
            <w:sdtContent>
              <w:ins w:author="EDWIN GUSTAVO ROZO GOMEZ" w:id="3" w:date="2022-06-30T01:31:48Z">
                <w:r w:rsidDel="00000000" w:rsidR="00000000" w:rsidRPr="00000000">
                  <w:rPr>
                    <w:rtl w:val="0"/>
                  </w:rPr>
                </w:r>
              </w:ins>
            </w:sdtContent>
          </w:sdt>
        </w:p>
      </w:sdtContent>
    </w:sdt>
    <w:sdt>
      <w:sdtPr>
        <w:tag w:val="goog_rdk_21"/>
      </w:sdtPr>
      <w:sdtContent>
        <w:p w:rsidR="00000000" w:rsidDel="00000000" w:rsidP="00000000" w:rsidRDefault="00000000" w:rsidRPr="00000000" w14:paraId="000000CB">
          <w:pPr>
            <w:rPr>
              <w:ins w:author="EDWIN GUSTAVO ROZO GOMEZ" w:id="3" w:date="2022-06-30T01:31:48Z"/>
              <w:sz w:val="24"/>
              <w:szCs w:val="24"/>
            </w:rPr>
          </w:pPr>
          <w:sdt>
            <w:sdtPr>
              <w:tag w:val="goog_rdk_20"/>
            </w:sdtPr>
            <w:sdtContent>
              <w:ins w:author="EDWIN GUSTAVO ROZO GOMEZ" w:id="3" w:date="2022-06-30T01:31:48Z">
                <w:r w:rsidDel="00000000" w:rsidR="00000000" w:rsidRPr="00000000">
                  <w:rPr>
                    <w:rtl w:val="0"/>
                  </w:rPr>
                </w:r>
              </w:ins>
            </w:sdtContent>
          </w:sdt>
        </w:p>
      </w:sdtContent>
    </w:sdt>
    <w:sdt>
      <w:sdtPr>
        <w:tag w:val="goog_rdk_23"/>
      </w:sdtPr>
      <w:sdtContent>
        <w:p w:rsidR="00000000" w:rsidDel="00000000" w:rsidP="00000000" w:rsidRDefault="00000000" w:rsidRPr="00000000" w14:paraId="000000CC">
          <w:pPr>
            <w:rPr>
              <w:ins w:author="EDWIN GUSTAVO ROZO GOMEZ" w:id="3" w:date="2022-06-30T01:31:48Z"/>
              <w:sz w:val="24"/>
              <w:szCs w:val="24"/>
            </w:rPr>
          </w:pPr>
          <w:sdt>
            <w:sdtPr>
              <w:tag w:val="goog_rdk_22"/>
            </w:sdtPr>
            <w:sdtContent>
              <w:ins w:author="EDWIN GUSTAVO ROZO GOMEZ" w:id="3" w:date="2022-06-30T01:31:48Z">
                <w:r w:rsidDel="00000000" w:rsidR="00000000" w:rsidRPr="00000000">
                  <w:rPr>
                    <w:rtl w:val="0"/>
                  </w:rPr>
                </w:r>
              </w:ins>
            </w:sdtContent>
          </w:sdt>
        </w:p>
      </w:sdtContent>
    </w:sdt>
    <w:sdt>
      <w:sdtPr>
        <w:tag w:val="goog_rdk_25"/>
      </w:sdtPr>
      <w:sdtContent>
        <w:p w:rsidR="00000000" w:rsidDel="00000000" w:rsidP="00000000" w:rsidRDefault="00000000" w:rsidRPr="00000000" w14:paraId="000000CD">
          <w:pPr>
            <w:rPr>
              <w:ins w:author="EDWIN GUSTAVO ROZO GOMEZ" w:id="3" w:date="2022-06-30T01:31:48Z"/>
              <w:sz w:val="24"/>
              <w:szCs w:val="24"/>
            </w:rPr>
          </w:pPr>
          <w:sdt>
            <w:sdtPr>
              <w:tag w:val="goog_rdk_24"/>
            </w:sdtPr>
            <w:sdtContent>
              <w:ins w:author="EDWIN GUSTAVO ROZO GOMEZ" w:id="3" w:date="2022-06-30T01:31:48Z">
                <w:r w:rsidDel="00000000" w:rsidR="00000000" w:rsidRPr="00000000">
                  <w:rPr>
                    <w:rtl w:val="0"/>
                  </w:rPr>
                </w:r>
              </w:ins>
            </w:sdtContent>
          </w:sdt>
        </w:p>
      </w:sdtContent>
    </w:sdt>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pStyle w:val="Heading2"/>
        <w:rPr>
          <w:rFonts w:ascii="Calibri" w:cs="Calibri" w:eastAsia="Calibri" w:hAnsi="Calibri"/>
          <w:color w:val="000000"/>
          <w:sz w:val="24"/>
          <w:szCs w:val="24"/>
          <w:shd w:fill="a4c2f4" w:val="clear"/>
        </w:rPr>
      </w:pPr>
      <w:bookmarkStart w:colFirst="0" w:colLast="0" w:name="_heading=h.1t3h5sf" w:id="9"/>
      <w:bookmarkEnd w:id="9"/>
      <w:r w:rsidDel="00000000" w:rsidR="00000000" w:rsidRPr="00000000">
        <w:rPr>
          <w:rFonts w:ascii="Calibri" w:cs="Calibri" w:eastAsia="Calibri" w:hAnsi="Calibri"/>
          <w:color w:val="000000"/>
          <w:sz w:val="24"/>
          <w:szCs w:val="24"/>
          <w:shd w:fill="a4c2f4" w:val="clear"/>
          <w:rtl w:val="0"/>
        </w:rPr>
        <w:t xml:space="preserve">5.2 Roles</w:t>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pos="5460"/>
        </w:tabs>
        <w:spacing w:after="0" w:line="240" w:lineRule="auto"/>
        <w:ind w:left="0" w:firstLine="0"/>
        <w:rPr>
          <w:b w:val="1"/>
          <w:color w:val="222222"/>
          <w:sz w:val="24"/>
          <w:szCs w:val="24"/>
          <w:shd w:fill="6fa8dc" w:val="clear"/>
        </w:rPr>
      </w:pPr>
      <w:r w:rsidDel="00000000" w:rsidR="00000000" w:rsidRPr="00000000">
        <w:rPr>
          <w:b w:val="1"/>
          <w:i w:val="1"/>
          <w:color w:val="0000ff"/>
          <w:sz w:val="24"/>
          <w:szCs w:val="24"/>
          <w:shd w:fill="a4c2f4" w:val="clear"/>
          <w:rtl w:val="0"/>
        </w:rPr>
        <w:t xml:space="preserve">   </w:t>
      </w:r>
      <w:r w:rsidDel="00000000" w:rsidR="00000000" w:rsidRPr="00000000">
        <w:rPr>
          <w:b w:val="1"/>
          <w:color w:val="222222"/>
          <w:sz w:val="24"/>
          <w:szCs w:val="24"/>
          <w:shd w:fill="a4c2f4" w:val="clear"/>
          <w:rtl w:val="0"/>
        </w:rPr>
        <w:t xml:space="preserve">Usuarios:</w:t>
      </w:r>
      <w:r w:rsidDel="00000000" w:rsidR="00000000" w:rsidRPr="00000000">
        <w:rPr>
          <w:b w:val="1"/>
          <w:color w:val="222222"/>
          <w:sz w:val="24"/>
          <w:szCs w:val="24"/>
          <w:shd w:fill="6fa8dc" w:val="clear"/>
          <w:rtl w:val="0"/>
        </w:rPr>
        <w:t xml:space="preserve"> </w:t>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pos="5460"/>
        </w:tabs>
        <w:spacing w:after="0" w:line="240" w:lineRule="auto"/>
        <w:ind w:left="0" w:firstLine="0"/>
        <w:rPr>
          <w:b w:val="1"/>
          <w:color w:val="222222"/>
          <w:sz w:val="24"/>
          <w:szCs w:val="24"/>
          <w:shd w:fill="6fa8dc" w:val="clear"/>
        </w:rPr>
      </w:pPr>
      <w:r w:rsidDel="00000000" w:rsidR="00000000" w:rsidRPr="00000000">
        <w:rPr>
          <w:rtl w:val="0"/>
        </w:rPr>
      </w:r>
    </w:p>
    <w:p w:rsidR="00000000" w:rsidDel="00000000" w:rsidP="00000000" w:rsidRDefault="00000000" w:rsidRPr="00000000" w14:paraId="000000D2">
      <w:pPr>
        <w:pStyle w:val="Heading1"/>
        <w:rPr>
          <w:rFonts w:ascii="Calibri" w:cs="Calibri" w:eastAsia="Calibri" w:hAnsi="Calibri"/>
          <w:sz w:val="24"/>
          <w:szCs w:val="24"/>
        </w:rPr>
      </w:pPr>
      <w:bookmarkStart w:colFirst="0" w:colLast="0" w:name="_heading=h.4d34og8" w:id="10"/>
      <w:bookmarkEnd w:id="10"/>
      <w:r w:rsidDel="00000000" w:rsidR="00000000" w:rsidRPr="00000000">
        <w:rPr>
          <w:rFonts w:ascii="Calibri" w:cs="Calibri" w:eastAsia="Calibri" w:hAnsi="Calibri"/>
          <w:color w:val="000000"/>
          <w:sz w:val="24"/>
          <w:szCs w:val="24"/>
          <w:rtl w:val="0"/>
        </w:rPr>
        <w:t xml:space="preserve">6. Ingreso al Sistema</w:t>
      </w:r>
      <w:r w:rsidDel="00000000" w:rsidR="00000000" w:rsidRPr="00000000">
        <w:rPr>
          <w:rtl w:val="0"/>
        </w:rPr>
      </w:r>
    </w:p>
    <w:p w:rsidR="00000000" w:rsidDel="00000000" w:rsidP="00000000" w:rsidRDefault="00000000" w:rsidRPr="00000000" w14:paraId="000000D3">
      <w:pPr>
        <w:widowControl w:val="1"/>
        <w:spacing w:after="0" w:line="276" w:lineRule="auto"/>
        <w:rPr>
          <w:b w:val="1"/>
          <w:sz w:val="24"/>
          <w:szCs w:val="24"/>
        </w:rPr>
      </w:pPr>
      <w:r w:rsidDel="00000000" w:rsidR="00000000" w:rsidRPr="00000000">
        <w:rPr>
          <w:rtl w:val="0"/>
        </w:rPr>
      </w:r>
    </w:p>
    <w:p w:rsidR="00000000" w:rsidDel="00000000" w:rsidP="00000000" w:rsidRDefault="00000000" w:rsidRPr="00000000" w14:paraId="000000D4">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Escriba la dirección desde su navegador preferido: </w:t>
      </w:r>
      <w:hyperlink r:id="rId7">
        <w:r w:rsidDel="00000000" w:rsidR="00000000" w:rsidRPr="00000000">
          <w:rPr>
            <w:color w:val="1155cc"/>
            <w:sz w:val="24"/>
            <w:szCs w:val="24"/>
            <w:u w:val="single"/>
            <w:rtl w:val="0"/>
          </w:rPr>
          <w:t xml:space="preserve">https://fullmarket-cc3.pages.dev/</w:t>
        </w:r>
      </w:hyperlink>
      <w:r w:rsidDel="00000000" w:rsidR="00000000" w:rsidRPr="00000000">
        <w:rPr>
          <w:sz w:val="24"/>
          <w:szCs w:val="24"/>
          <w:rtl w:val="0"/>
        </w:rPr>
        <w:t xml:space="preserve"> y presione enter.</w:t>
      </w:r>
    </w:p>
    <w:p w:rsidR="00000000" w:rsidDel="00000000" w:rsidP="00000000" w:rsidRDefault="00000000" w:rsidRPr="00000000" w14:paraId="000000D5">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D6">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El sistema desplegará la siguiente ventana :</w:t>
      </w:r>
    </w:p>
    <w:p w:rsidR="00000000" w:rsidDel="00000000" w:rsidP="00000000" w:rsidRDefault="00000000" w:rsidRPr="00000000" w14:paraId="000000D7">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D8">
      <w:pPr>
        <w:widowControl w:val="1"/>
        <w:spacing w:after="0" w:line="240" w:lineRule="auto"/>
        <w:rPr>
          <w:sz w:val="24"/>
          <w:szCs w:val="24"/>
        </w:rPr>
      </w:pPr>
      <w:r w:rsidDel="00000000" w:rsidR="00000000" w:rsidRPr="00000000">
        <w:rPr>
          <w:sz w:val="24"/>
          <w:szCs w:val="24"/>
        </w:rPr>
        <w:drawing>
          <wp:inline distB="114300" distT="114300" distL="114300" distR="114300">
            <wp:extent cx="5399730" cy="5842000"/>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39973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0DA">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Haga click en el botón que está ubicado en la parte superior de “Registrate”  en el caso de no tener una cuenta en nuestra página .</w:t>
      </w:r>
    </w:p>
    <w:p w:rsidR="00000000" w:rsidDel="00000000" w:rsidP="00000000" w:rsidRDefault="00000000" w:rsidRPr="00000000" w14:paraId="000000DB">
      <w:pPr>
        <w:widowControl w:val="1"/>
        <w:spacing w:after="0" w:line="276" w:lineRule="auto"/>
        <w:rPr>
          <w:sz w:val="24"/>
          <w:szCs w:val="24"/>
        </w:rPr>
      </w:pPr>
      <w:r w:rsidDel="00000000" w:rsidR="00000000" w:rsidRPr="00000000">
        <w:rPr>
          <w:rtl w:val="0"/>
        </w:rPr>
      </w:r>
    </w:p>
    <w:p w:rsidR="00000000" w:rsidDel="00000000" w:rsidP="00000000" w:rsidRDefault="00000000" w:rsidRPr="00000000" w14:paraId="000000DC">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Aparecerá el siguiente formulario para llenar con sus datos básicos de identidad .</w:t>
      </w:r>
    </w:p>
    <w:p w:rsidR="00000000" w:rsidDel="00000000" w:rsidP="00000000" w:rsidRDefault="00000000" w:rsidRPr="00000000" w14:paraId="000000DD">
      <w:pPr>
        <w:widowControl w:val="1"/>
        <w:spacing w:after="0" w:line="240" w:lineRule="auto"/>
        <w:rPr>
          <w:sz w:val="24"/>
          <w:szCs w:val="24"/>
        </w:rPr>
      </w:pPr>
      <w:r w:rsidDel="00000000" w:rsidR="00000000" w:rsidRPr="00000000">
        <w:rPr>
          <w:b w:val="1"/>
          <w:sz w:val="24"/>
          <w:szCs w:val="24"/>
        </w:rPr>
        <w:drawing>
          <wp:inline distB="114300" distT="114300" distL="114300" distR="114300">
            <wp:extent cx="5399730" cy="2603500"/>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Luego de ingresar tus datos personales  y aceptar nuestros términos y condiciones,  debes dar en el botón Registrarse para completar .</w:t>
      </w:r>
    </w:p>
    <w:p w:rsidR="00000000" w:rsidDel="00000000" w:rsidP="00000000" w:rsidRDefault="00000000" w:rsidRPr="00000000" w14:paraId="000000DF">
      <w:pPr>
        <w:widowControl w:val="1"/>
        <w:spacing w:after="0" w:line="276" w:lineRule="auto"/>
        <w:rPr>
          <w:sz w:val="24"/>
          <w:szCs w:val="24"/>
        </w:rPr>
      </w:pPr>
      <w:r w:rsidDel="00000000" w:rsidR="00000000" w:rsidRPr="00000000">
        <w:rPr>
          <w:rtl w:val="0"/>
        </w:rPr>
      </w:r>
    </w:p>
    <w:p w:rsidR="00000000" w:rsidDel="00000000" w:rsidP="00000000" w:rsidRDefault="00000000" w:rsidRPr="00000000" w14:paraId="000000E0">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Este botón validará que tus datos sean correctos, de serlo nos redirigirá a </w:t>
      </w:r>
      <w:r w:rsidDel="00000000" w:rsidR="00000000" w:rsidRPr="00000000">
        <w:rPr>
          <w:sz w:val="24"/>
          <w:szCs w:val="24"/>
          <w:rtl w:val="0"/>
        </w:rPr>
        <w:t xml:space="preserve">otro</w:t>
      </w:r>
      <w:r w:rsidDel="00000000" w:rsidR="00000000" w:rsidRPr="00000000">
        <w:rPr>
          <w:sz w:val="24"/>
          <w:szCs w:val="24"/>
          <w:rtl w:val="0"/>
        </w:rPr>
        <w:t xml:space="preserve"> pantalla en la cual tendrás acceso a las demás funcionalidades</w:t>
      </w:r>
    </w:p>
    <w:p w:rsidR="00000000" w:rsidDel="00000000" w:rsidP="00000000" w:rsidRDefault="00000000" w:rsidRPr="00000000" w14:paraId="000000E1">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E2">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También encontrarás la opción de “Inicia sesión” donde deberás ingresar tus datos ya registrados, para acceder a tu cuenta y a las demás funcionalidades las veces que desees.</w:t>
      </w:r>
    </w:p>
    <w:p w:rsidR="00000000" w:rsidDel="00000000" w:rsidP="00000000" w:rsidRDefault="00000000" w:rsidRPr="00000000" w14:paraId="000000E3">
      <w:pPr>
        <w:widowControl w:val="1"/>
        <w:spacing w:after="0" w:line="276" w:lineRule="auto"/>
        <w:rPr>
          <w:sz w:val="24"/>
          <w:szCs w:val="24"/>
        </w:rPr>
      </w:pPr>
      <w:r w:rsidDel="00000000" w:rsidR="00000000" w:rsidRPr="00000000">
        <w:rPr>
          <w:sz w:val="24"/>
          <w:szCs w:val="24"/>
        </w:rPr>
        <w:drawing>
          <wp:inline distB="114300" distT="114300" distL="114300" distR="114300">
            <wp:extent cx="5400675" cy="2671763"/>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0067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1"/>
        <w:spacing w:after="0" w:line="276" w:lineRule="auto"/>
        <w:rPr>
          <w:sz w:val="24"/>
          <w:szCs w:val="24"/>
        </w:rPr>
      </w:pPr>
      <w:r w:rsidDel="00000000" w:rsidR="00000000" w:rsidRPr="00000000">
        <w:rPr>
          <w:rtl w:val="0"/>
        </w:rPr>
      </w:r>
    </w:p>
    <w:p w:rsidR="00000000" w:rsidDel="00000000" w:rsidP="00000000" w:rsidRDefault="00000000" w:rsidRPr="00000000" w14:paraId="000000E5">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Después de haber iniciado sesión o haberte registrado correctamente se te redireccionará a la siguiente ventana. </w:t>
      </w:r>
    </w:p>
    <w:p w:rsidR="00000000" w:rsidDel="00000000" w:rsidP="00000000" w:rsidRDefault="00000000" w:rsidRPr="00000000" w14:paraId="000000E6">
      <w:pPr>
        <w:pStyle w:val="Heading1"/>
        <w:rPr>
          <w:rFonts w:ascii="Calibri" w:cs="Calibri" w:eastAsia="Calibri" w:hAnsi="Calibri"/>
          <w:sz w:val="24"/>
          <w:szCs w:val="24"/>
        </w:rPr>
      </w:pPr>
      <w:bookmarkStart w:colFirst="0" w:colLast="0" w:name="_heading=h.7gxd71o3gwy1" w:id="11"/>
      <w:bookmarkEnd w:id="11"/>
      <w:r w:rsidDel="00000000" w:rsidR="00000000" w:rsidRPr="00000000">
        <w:rPr>
          <w:rFonts w:ascii="Calibri" w:cs="Calibri" w:eastAsia="Calibri" w:hAnsi="Calibri"/>
          <w:color w:val="000000"/>
          <w:sz w:val="24"/>
          <w:szCs w:val="24"/>
          <w:rtl w:val="0"/>
        </w:rPr>
        <w:t xml:space="preserve">7. Navegación</w:t>
      </w:r>
      <w:r w:rsidDel="00000000" w:rsidR="00000000" w:rsidRPr="00000000">
        <w:rPr>
          <w:rtl w:val="0"/>
        </w:rPr>
      </w:r>
    </w:p>
    <w:p w:rsidR="00000000" w:rsidDel="00000000" w:rsidP="00000000" w:rsidRDefault="00000000" w:rsidRPr="00000000" w14:paraId="000000E7">
      <w:pPr>
        <w:widowControl w:val="1"/>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0E8">
      <w:pPr>
        <w:widowControl w:val="1"/>
        <w:spacing w:after="0" w:line="276" w:lineRule="auto"/>
        <w:ind w:left="141.73228346456688" w:firstLine="0"/>
        <w:rPr>
          <w:sz w:val="24"/>
          <w:szCs w:val="24"/>
        </w:rPr>
      </w:pPr>
      <w:r w:rsidDel="00000000" w:rsidR="00000000" w:rsidRPr="00000000">
        <w:rPr>
          <w:sz w:val="24"/>
          <w:szCs w:val="24"/>
        </w:rPr>
        <w:drawing>
          <wp:inline distB="114300" distT="114300" distL="114300" distR="114300">
            <wp:extent cx="5399730" cy="2590800"/>
            <wp:effectExtent b="0" l="0" r="0" t="0"/>
            <wp:docPr id="2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spacing w:after="0" w:line="276" w:lineRule="auto"/>
        <w:ind w:left="141.73228346456688" w:firstLine="0"/>
        <w:rPr>
          <w:sz w:val="24"/>
          <w:szCs w:val="24"/>
        </w:rPr>
      </w:pPr>
      <w:r w:rsidDel="00000000" w:rsidR="00000000" w:rsidRPr="00000000">
        <w:rPr>
          <w:rtl w:val="0"/>
        </w:rPr>
      </w:r>
    </w:p>
    <w:p w:rsidR="00000000" w:rsidDel="00000000" w:rsidP="00000000" w:rsidRDefault="00000000" w:rsidRPr="00000000" w14:paraId="000000EA">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En esta ventana encontrarás, el objetivo de FullMarket,  productos publicados por otros usuarios, un barra de búsqueda, y un menú que te redireccionará a las demás funcionalidades.</w:t>
      </w:r>
    </w:p>
    <w:p w:rsidR="00000000" w:rsidDel="00000000" w:rsidP="00000000" w:rsidRDefault="00000000" w:rsidRPr="00000000" w14:paraId="000000EB">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EC">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 darle clic en el icono del carrito serás redireccionado a otra ventana donde podrás publicar tus propios productos, llenando los campos solicitados, al terminar debes hacer clic en “Publicar Productos” y así subirás tus productos.</w:t>
      </w:r>
    </w:p>
    <w:p w:rsidR="00000000" w:rsidDel="00000000" w:rsidP="00000000" w:rsidRDefault="00000000" w:rsidRPr="00000000" w14:paraId="000000ED">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40894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3997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EF">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0">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1">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Dando clic en el botón “Mis anuncios” encontrarás todos los productos que hayas publicado anteriormente.</w:t>
      </w:r>
    </w:p>
    <w:p w:rsidR="00000000" w:rsidDel="00000000" w:rsidP="00000000" w:rsidRDefault="00000000" w:rsidRPr="00000000" w14:paraId="000000F2">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527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4">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Allí cuentas con las opciones de editar y eliminar, podrás acceder a la funcionalidad de editar dando clic en el botón “editar” el cual te enviará a una ventana con los datos del producto que has publicado para que puedas hacer los cambios que desees</w:t>
      </w:r>
    </w:p>
    <w:p w:rsidR="00000000" w:rsidDel="00000000" w:rsidP="00000000" w:rsidRDefault="00000000" w:rsidRPr="00000000" w14:paraId="000000F5">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4717547" cy="3900488"/>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1754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7">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Una vez hayas hecho los cambios que desees o necesites debes darle en el botón “Guardar Cambios” para guardar los datos cambiados.</w:t>
      </w:r>
    </w:p>
    <w:p w:rsidR="00000000" w:rsidDel="00000000" w:rsidP="00000000" w:rsidRDefault="00000000" w:rsidRPr="00000000" w14:paraId="000000F8">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9">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Para acceder a la función de eliminar debes darle en el botón “Eliminar” ubicado en la parte inferior del producto publicado,allí te saldrá un mensaje preguntando si estás seguro de eliminarlo, de ser así el producto se eliminará con éxito, si no el producto seguirá intacto. .</w:t>
      </w:r>
    </w:p>
    <w:p w:rsidR="00000000" w:rsidDel="00000000" w:rsidP="00000000" w:rsidRDefault="00000000" w:rsidRPr="00000000" w14:paraId="000000FA">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908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0FC">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Una vez hayas publicado tu producto deberás esperar a que alguien se sienta interesado en él y decida aplicar a tu producto , en el momento que suceda te llegará una notificación, la cual podrás observar dando clic en el icono de la campanita(notificaciones).</w:t>
      </w:r>
    </w:p>
    <w:p w:rsidR="00000000" w:rsidDel="00000000" w:rsidP="00000000" w:rsidRDefault="00000000" w:rsidRPr="00000000" w14:paraId="000000FD">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90800"/>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Allí te aparecerán tres opciones “Rechazar”, “Revisar perfil” y “Enviar mensajes”</w:t>
      </w:r>
    </w:p>
    <w:p w:rsidR="00000000" w:rsidDel="00000000" w:rsidP="00000000" w:rsidRDefault="00000000" w:rsidRPr="00000000" w14:paraId="000000FF">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00">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 dar clic en “Rechazar” le habrás denegado el acceso al intercambio o regalo de tu producto a la persona que aplicó anteriormente, la cual recibirá una notificación informando el rechazo.</w:t>
      </w:r>
    </w:p>
    <w:p w:rsidR="00000000" w:rsidDel="00000000" w:rsidP="00000000" w:rsidRDefault="00000000" w:rsidRPr="00000000" w14:paraId="00000101">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6162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03">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 acceder en “Revisar perfil” te direccionará a una ventana la cual contendrá los datos personales de la persona que ha aplicado a tu producto.</w:t>
      </w:r>
    </w:p>
    <w:p w:rsidR="00000000" w:rsidDel="00000000" w:rsidP="00000000" w:rsidRDefault="00000000" w:rsidRPr="00000000" w14:paraId="00000104">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717800"/>
            <wp:effectExtent b="0" l="0" r="0" t="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1"/>
        <w:spacing w:after="0" w:line="276"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6">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Cuando le des clic en “Enviar mensaje” serás enviado a una ventana donde podrás comunicarte con la persona interesada en tu producto. </w:t>
      </w:r>
    </w:p>
    <w:p w:rsidR="00000000" w:rsidDel="00000000" w:rsidP="00000000" w:rsidRDefault="00000000" w:rsidRPr="00000000" w14:paraId="00000107">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78100"/>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1981200"/>
            <wp:effectExtent b="0" l="0" r="0" t="0"/>
            <wp:docPr id="2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0A">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Para enviar el mensaje debes escribir en el campo blanco lo que desees comunicar y luego presionar el icono ubicado el la parte derecha de este campo para enviarlo.</w:t>
      </w:r>
    </w:p>
    <w:p w:rsidR="00000000" w:rsidDel="00000000" w:rsidP="00000000" w:rsidRDefault="00000000" w:rsidRPr="00000000" w14:paraId="0000010B">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171700"/>
            <wp:effectExtent b="0" l="0" r="0" t="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Allí podrás comunicarte mejor con la persona interesada y llegar a un acuerdo.</w:t>
      </w:r>
    </w:p>
    <w:p w:rsidR="00000000" w:rsidDel="00000000" w:rsidP="00000000" w:rsidRDefault="00000000" w:rsidRPr="00000000" w14:paraId="0000010D">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0E">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En el momento que desees aplicar a un producto debes dirigirte al botón “Aplicar” ubicado en la parte inferior del producto de tu interés, da clic sobre él, esto enviará una notificación informando al autor de este producto sobre tu atención.</w:t>
      </w:r>
    </w:p>
    <w:p w:rsidR="00000000" w:rsidDel="00000000" w:rsidP="00000000" w:rsidRDefault="00000000" w:rsidRPr="00000000" w14:paraId="0000010F">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90800"/>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603500"/>
            <wp:effectExtent b="0" l="0" r="0" t="0"/>
            <wp:docPr id="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1"/>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12">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Después de aplicar debes esperar la respuesta del autor del producto, la cual si es rechazada recibirás una notificación donde te lo informe.</w:t>
      </w:r>
    </w:p>
    <w:p w:rsidR="00000000" w:rsidDel="00000000" w:rsidP="00000000" w:rsidRDefault="00000000" w:rsidRPr="00000000" w14:paraId="00000113">
      <w:pPr>
        <w:widowControl w:val="1"/>
        <w:spacing w:after="0" w:line="276" w:lineRule="auto"/>
        <w:ind w:left="720" w:firstLine="0"/>
        <w:rPr>
          <w:sz w:val="24"/>
          <w:szCs w:val="24"/>
        </w:rPr>
      </w:pPr>
      <w:r w:rsidDel="00000000" w:rsidR="00000000" w:rsidRPr="00000000">
        <w:rPr>
          <w:sz w:val="24"/>
          <w:szCs w:val="24"/>
        </w:rPr>
        <w:drawing>
          <wp:inline distB="114300" distT="114300" distL="114300" distR="114300">
            <wp:extent cx="5399730" cy="2590800"/>
            <wp:effectExtent b="0" l="0" r="0" t="0"/>
            <wp:docPr id="1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1"/>
        <w:numPr>
          <w:ilvl w:val="0"/>
          <w:numId w:val="4"/>
        </w:numPr>
        <w:spacing w:after="0" w:line="276" w:lineRule="auto"/>
        <w:ind w:left="708.6614173228347" w:hanging="15"/>
        <w:rPr>
          <w:sz w:val="24"/>
          <w:szCs w:val="24"/>
        </w:rPr>
      </w:pPr>
      <w:r w:rsidDel="00000000" w:rsidR="00000000" w:rsidRPr="00000000">
        <w:rPr>
          <w:sz w:val="24"/>
          <w:szCs w:val="24"/>
          <w:rtl w:val="0"/>
        </w:rPr>
        <w:t xml:space="preserve">De ser aceptada recibirás un mensaje en el chat del dueño del producto al que podrás responder para así llegar a un acuerdo.</w:t>
      </w:r>
    </w:p>
    <w:p w:rsidR="00000000" w:rsidDel="00000000" w:rsidP="00000000" w:rsidRDefault="00000000" w:rsidRPr="00000000" w14:paraId="00000115">
      <w:pPr>
        <w:pStyle w:val="Heading1"/>
        <w:rPr>
          <w:rFonts w:ascii="Calibri" w:cs="Calibri" w:eastAsia="Calibri" w:hAnsi="Calibri"/>
          <w:sz w:val="24"/>
          <w:szCs w:val="24"/>
        </w:rPr>
      </w:pPr>
      <w:bookmarkStart w:colFirst="0" w:colLast="0" w:name="_heading=h.17dp8vu" w:id="12"/>
      <w:bookmarkEnd w:id="12"/>
      <w:r w:rsidDel="00000000" w:rsidR="00000000" w:rsidRPr="00000000">
        <w:rPr>
          <w:rFonts w:ascii="Calibri" w:cs="Calibri" w:eastAsia="Calibri" w:hAnsi="Calibri"/>
          <w:color w:val="000000"/>
          <w:sz w:val="24"/>
          <w:szCs w:val="24"/>
          <w:rtl w:val="0"/>
        </w:rPr>
        <w:t xml:space="preserve">8. Opciones, Módulos o Funcionalidades</w:t>
      </w:r>
      <w:r w:rsidDel="00000000" w:rsidR="00000000" w:rsidRPr="00000000">
        <w:rPr>
          <w:rtl w:val="0"/>
        </w:rPr>
      </w:r>
    </w:p>
    <w:p w:rsidR="00000000" w:rsidDel="00000000" w:rsidP="00000000" w:rsidRDefault="00000000" w:rsidRPr="00000000" w14:paraId="00000116">
      <w:pPr>
        <w:pStyle w:val="Heading2"/>
        <w:rPr>
          <w:rFonts w:ascii="Calibri" w:cs="Calibri" w:eastAsia="Calibri" w:hAnsi="Calibri"/>
          <w:color w:val="000000"/>
          <w:sz w:val="24"/>
          <w:szCs w:val="24"/>
        </w:rPr>
      </w:pPr>
      <w:bookmarkStart w:colFirst="0" w:colLast="0" w:name="_heading=h.3rdcrjn" w:id="13"/>
      <w:bookmarkEnd w:id="13"/>
      <w:r w:rsidDel="00000000" w:rsidR="00000000" w:rsidRPr="00000000">
        <w:rPr>
          <w:rFonts w:ascii="Calibri" w:cs="Calibri" w:eastAsia="Calibri" w:hAnsi="Calibri"/>
          <w:color w:val="000000"/>
          <w:sz w:val="24"/>
          <w:szCs w:val="24"/>
          <w:rtl w:val="0"/>
        </w:rPr>
        <w:t xml:space="preserve">8.1</w:t>
        <w:tab/>
        <w:t xml:space="preserve">Opción 1: </w:t>
      </w:r>
    </w:p>
    <w:p w:rsidR="00000000" w:rsidDel="00000000" w:rsidP="00000000" w:rsidRDefault="00000000" w:rsidRPr="00000000" w14:paraId="00000117">
      <w:pPr>
        <w:rPr>
          <w:sz w:val="24"/>
          <w:szCs w:val="24"/>
        </w:rPr>
      </w:pPr>
      <w:r w:rsidDel="00000000" w:rsidR="00000000" w:rsidRPr="00000000">
        <w:rPr>
          <w:b w:val="1"/>
          <w:sz w:val="24"/>
          <w:szCs w:val="24"/>
          <w:rtl w:val="0"/>
        </w:rPr>
        <w:t xml:space="preserve">Registro de usuarios: </w:t>
      </w:r>
      <w:r w:rsidDel="00000000" w:rsidR="00000000" w:rsidRPr="00000000">
        <w:rPr>
          <w:sz w:val="24"/>
          <w:szCs w:val="24"/>
          <w:rtl w:val="0"/>
        </w:rPr>
        <w:t xml:space="preserve">Se accede por medio del botón “Registrate” ubicado en la parte superior derecha de la ventana principal de FullMarket. Esta funcionalidad tiene como objetivo la correcta gestión de usuario. Así lograremos facilitar su ingreso y uso de la plataforma.</w:t>
      </w:r>
    </w:p>
    <w:p w:rsidR="00000000" w:rsidDel="00000000" w:rsidP="00000000" w:rsidRDefault="00000000" w:rsidRPr="00000000" w14:paraId="00000118">
      <w:pPr>
        <w:pStyle w:val="Heading2"/>
        <w:rPr>
          <w:rFonts w:ascii="Calibri" w:cs="Calibri" w:eastAsia="Calibri" w:hAnsi="Calibri"/>
          <w:color w:val="000000"/>
          <w:sz w:val="24"/>
          <w:szCs w:val="24"/>
        </w:rPr>
      </w:pPr>
      <w:bookmarkStart w:colFirst="0" w:colLast="0" w:name="_heading=h.26in1rg" w:id="14"/>
      <w:bookmarkEnd w:id="14"/>
      <w:r w:rsidDel="00000000" w:rsidR="00000000" w:rsidRPr="00000000">
        <w:rPr>
          <w:rFonts w:ascii="Calibri" w:cs="Calibri" w:eastAsia="Calibri" w:hAnsi="Calibri"/>
          <w:color w:val="000000"/>
          <w:sz w:val="24"/>
          <w:szCs w:val="24"/>
          <w:rtl w:val="0"/>
        </w:rPr>
        <w:t xml:space="preserve">8.2</w:t>
        <w:tab/>
        <w:t xml:space="preserve">Opción 2: </w:t>
      </w:r>
    </w:p>
    <w:p w:rsidR="00000000" w:rsidDel="00000000" w:rsidP="00000000" w:rsidRDefault="00000000" w:rsidRPr="00000000" w14:paraId="00000119">
      <w:pPr>
        <w:rPr>
          <w:sz w:val="24"/>
          <w:szCs w:val="24"/>
        </w:rPr>
      </w:pPr>
      <w:r w:rsidDel="00000000" w:rsidR="00000000" w:rsidRPr="00000000">
        <w:rPr>
          <w:b w:val="1"/>
          <w:sz w:val="24"/>
          <w:szCs w:val="24"/>
          <w:rtl w:val="0"/>
        </w:rPr>
        <w:t xml:space="preserve">Inicio Sesion de Usuarios:</w:t>
      </w:r>
      <w:r w:rsidDel="00000000" w:rsidR="00000000" w:rsidRPr="00000000">
        <w:rPr>
          <w:sz w:val="24"/>
          <w:szCs w:val="24"/>
          <w:rtl w:val="0"/>
        </w:rPr>
        <w:t xml:space="preserve"> Se accede por medio del botón “Inicia Sesión” ubicado en la parte superior derecha de la ventana principal de FullMarket. Esta funcionalidad tiene como objetivo el correcto ingreso y uso de las funcionalidades del sistema por parte del usuario.</w:t>
      </w:r>
      <w:r w:rsidDel="00000000" w:rsidR="00000000" w:rsidRPr="00000000">
        <w:rPr>
          <w:rtl w:val="0"/>
        </w:rPr>
      </w:r>
    </w:p>
    <w:p w:rsidR="00000000" w:rsidDel="00000000" w:rsidP="00000000" w:rsidRDefault="00000000" w:rsidRPr="00000000" w14:paraId="0000011A">
      <w:pPr>
        <w:pStyle w:val="Heading2"/>
        <w:rPr>
          <w:rFonts w:ascii="Calibri" w:cs="Calibri" w:eastAsia="Calibri" w:hAnsi="Calibri"/>
          <w:color w:val="000000"/>
          <w:sz w:val="24"/>
          <w:szCs w:val="24"/>
        </w:rPr>
      </w:pPr>
      <w:bookmarkStart w:colFirst="0" w:colLast="0" w:name="_heading=h.lnxbz9" w:id="15"/>
      <w:bookmarkEnd w:id="15"/>
      <w:r w:rsidDel="00000000" w:rsidR="00000000" w:rsidRPr="00000000">
        <w:rPr>
          <w:rFonts w:ascii="Calibri" w:cs="Calibri" w:eastAsia="Calibri" w:hAnsi="Calibri"/>
          <w:color w:val="000000"/>
          <w:sz w:val="24"/>
          <w:szCs w:val="24"/>
          <w:rtl w:val="0"/>
        </w:rPr>
        <w:t xml:space="preserve">8.3</w:t>
        <w:tab/>
        <w:t xml:space="preserve">Opción 3: </w:t>
      </w:r>
    </w:p>
    <w:p w:rsidR="00000000" w:rsidDel="00000000" w:rsidP="00000000" w:rsidRDefault="00000000" w:rsidRPr="00000000" w14:paraId="0000011B">
      <w:pPr>
        <w:rPr>
          <w:sz w:val="24"/>
          <w:szCs w:val="24"/>
        </w:rPr>
      </w:pPr>
      <w:r w:rsidDel="00000000" w:rsidR="00000000" w:rsidRPr="00000000">
        <w:rPr>
          <w:b w:val="1"/>
          <w:sz w:val="24"/>
          <w:szCs w:val="24"/>
          <w:rtl w:val="0"/>
        </w:rPr>
        <w:t xml:space="preserve">Aplicar a un producto:</w:t>
      </w:r>
      <w:r w:rsidDel="00000000" w:rsidR="00000000" w:rsidRPr="00000000">
        <w:rPr>
          <w:sz w:val="24"/>
          <w:szCs w:val="24"/>
          <w:rtl w:val="0"/>
        </w:rPr>
        <w:t xml:space="preserve"> Se aplica a un producto por medio del botón “Aplicar” ubicado en la parte inferior de cada tarjeta en la que se encuentra la información del producto.</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pStyle w:val="Heading2"/>
        <w:rPr>
          <w:rFonts w:ascii="Calibri" w:cs="Calibri" w:eastAsia="Calibri" w:hAnsi="Calibri"/>
          <w:color w:val="000000"/>
          <w:sz w:val="24"/>
          <w:szCs w:val="24"/>
        </w:rPr>
      </w:pPr>
      <w:bookmarkStart w:colFirst="0" w:colLast="0" w:name="_heading=h.fat7mevmnlzc" w:id="16"/>
      <w:bookmarkEnd w:id="16"/>
      <w:r w:rsidDel="00000000" w:rsidR="00000000" w:rsidRPr="00000000">
        <w:rPr>
          <w:rFonts w:ascii="Calibri" w:cs="Calibri" w:eastAsia="Calibri" w:hAnsi="Calibri"/>
          <w:color w:val="000000"/>
          <w:sz w:val="24"/>
          <w:szCs w:val="24"/>
          <w:rtl w:val="0"/>
        </w:rPr>
        <w:t xml:space="preserve">8.4</w:t>
        <w:tab/>
        <w:t xml:space="preserve">Opción 4: </w:t>
      </w:r>
    </w:p>
    <w:p w:rsidR="00000000" w:rsidDel="00000000" w:rsidP="00000000" w:rsidRDefault="00000000" w:rsidRPr="00000000" w14:paraId="0000011F">
      <w:pPr>
        <w:rPr>
          <w:b w:val="1"/>
        </w:rPr>
      </w:pPr>
      <w:r w:rsidDel="00000000" w:rsidR="00000000" w:rsidRPr="00000000">
        <w:rPr>
          <w:b w:val="1"/>
          <w:rtl w:val="0"/>
        </w:rPr>
        <w:t xml:space="preserve">Gestionar productos:</w:t>
      </w:r>
      <w:r w:rsidDel="00000000" w:rsidR="00000000" w:rsidRPr="00000000">
        <w:rPr>
          <w:rtl w:val="0"/>
        </w:rPr>
      </w:r>
    </w:p>
    <w:p w:rsidR="00000000" w:rsidDel="00000000" w:rsidP="00000000" w:rsidRDefault="00000000" w:rsidRPr="00000000" w14:paraId="00000120">
      <w:pPr>
        <w:ind w:left="283.46456692913375" w:firstLine="0"/>
        <w:rPr>
          <w:sz w:val="24"/>
          <w:szCs w:val="24"/>
        </w:rPr>
      </w:pPr>
      <w:r w:rsidDel="00000000" w:rsidR="00000000" w:rsidRPr="00000000">
        <w:rPr>
          <w:b w:val="1"/>
          <w:sz w:val="24"/>
          <w:szCs w:val="24"/>
          <w:rtl w:val="0"/>
        </w:rPr>
        <w:t xml:space="preserve">Publicar un producto: </w:t>
      </w:r>
      <w:r w:rsidDel="00000000" w:rsidR="00000000" w:rsidRPr="00000000">
        <w:rPr>
          <w:sz w:val="24"/>
          <w:szCs w:val="24"/>
          <w:rtl w:val="0"/>
        </w:rPr>
        <w:t xml:space="preserve">Para publicar un producto primero debemos iniciar sesión, después dar clic en el icono del carrito la que nos enviará a otra ventana, en ella debemos proporcionar la información necesaria para hacer la publicación y al finalizar; dar clic en el botón “Publicar”.</w:t>
      </w:r>
    </w:p>
    <w:p w:rsidR="00000000" w:rsidDel="00000000" w:rsidP="00000000" w:rsidRDefault="00000000" w:rsidRPr="00000000" w14:paraId="00000121">
      <w:pPr>
        <w:ind w:left="283.46456692913375" w:firstLine="0"/>
        <w:rPr>
          <w:sz w:val="24"/>
          <w:szCs w:val="24"/>
        </w:rPr>
      </w:pPr>
      <w:r w:rsidDel="00000000" w:rsidR="00000000" w:rsidRPr="00000000">
        <w:rPr>
          <w:b w:val="1"/>
          <w:sz w:val="24"/>
          <w:szCs w:val="24"/>
          <w:rtl w:val="0"/>
        </w:rPr>
        <w:t xml:space="preserve">Editar Producto: </w:t>
      </w:r>
      <w:r w:rsidDel="00000000" w:rsidR="00000000" w:rsidRPr="00000000">
        <w:rPr>
          <w:sz w:val="24"/>
          <w:szCs w:val="24"/>
          <w:rtl w:val="0"/>
        </w:rPr>
        <w:t xml:space="preserve">Para editar un producto debes dirigirte a la venta “Mis anuncios”, dar clic en el botón “Editar” ubicado en la parte inferior izquierda donde se encuentra la información del producto, este botón nos redireccionará a otra ventana, en ella debemos proporcionar los datos que deseamos modificar al producto y al finalizar; dar clic en el botón “Guardar cambios” para que los nuevo datos se conserven.</w:t>
      </w:r>
    </w:p>
    <w:p w:rsidR="00000000" w:rsidDel="00000000" w:rsidP="00000000" w:rsidRDefault="00000000" w:rsidRPr="00000000" w14:paraId="00000122">
      <w:pPr>
        <w:ind w:left="283.46456692913375" w:firstLine="0"/>
        <w:rPr>
          <w:sz w:val="24"/>
          <w:szCs w:val="24"/>
        </w:rPr>
      </w:pPr>
      <w:r w:rsidDel="00000000" w:rsidR="00000000" w:rsidRPr="00000000">
        <w:rPr>
          <w:b w:val="1"/>
          <w:sz w:val="24"/>
          <w:szCs w:val="24"/>
          <w:rtl w:val="0"/>
        </w:rPr>
        <w:t xml:space="preserve">Eliminar producto:</w:t>
      </w:r>
      <w:r w:rsidDel="00000000" w:rsidR="00000000" w:rsidRPr="00000000">
        <w:rPr>
          <w:sz w:val="24"/>
          <w:szCs w:val="24"/>
          <w:rtl w:val="0"/>
        </w:rPr>
        <w:t xml:space="preserve"> Para eliminar un producto debes dirigirte a la ventana “Mis productos” dar clic en el botón “Eliminar” ubicado en la parte inferior derecha de la tarjeta del producto que desees, al dar clic en el botón emergerá una alerta que nos preguntará si estamos seguros de eliminarlo, de ser así debemos dar clic en “Aceptar” y el producto será eliminado exitosamente, si no lo deseamos podemos dar clic en “Cancelar” allí se detendrá la ejecución y el producto seguirá intacto.</w:t>
      </w:r>
    </w:p>
    <w:p w:rsidR="00000000" w:rsidDel="00000000" w:rsidP="00000000" w:rsidRDefault="00000000" w:rsidRPr="00000000" w14:paraId="00000123">
      <w:pPr>
        <w:pStyle w:val="Heading2"/>
        <w:rPr>
          <w:rFonts w:ascii="Calibri" w:cs="Calibri" w:eastAsia="Calibri" w:hAnsi="Calibri"/>
          <w:color w:val="000000"/>
          <w:sz w:val="24"/>
          <w:szCs w:val="24"/>
        </w:rPr>
      </w:pPr>
      <w:bookmarkStart w:colFirst="0" w:colLast="0" w:name="_heading=h.v0fozvm8j7h6" w:id="17"/>
      <w:bookmarkEnd w:id="17"/>
      <w:r w:rsidDel="00000000" w:rsidR="00000000" w:rsidRPr="00000000">
        <w:rPr>
          <w:rFonts w:ascii="Calibri" w:cs="Calibri" w:eastAsia="Calibri" w:hAnsi="Calibri"/>
          <w:color w:val="000000"/>
          <w:sz w:val="24"/>
          <w:szCs w:val="24"/>
          <w:rtl w:val="0"/>
        </w:rPr>
        <w:t xml:space="preserve">8.5</w:t>
        <w:tab/>
        <w:t xml:space="preserve">Opción 5: </w:t>
      </w:r>
    </w:p>
    <w:p w:rsidR="00000000" w:rsidDel="00000000" w:rsidP="00000000" w:rsidRDefault="00000000" w:rsidRPr="00000000" w14:paraId="00000124">
      <w:pPr>
        <w:ind w:left="283.46456692913375" w:firstLine="0"/>
        <w:rPr>
          <w:sz w:val="24"/>
          <w:szCs w:val="24"/>
        </w:rPr>
      </w:pPr>
      <w:r w:rsidDel="00000000" w:rsidR="00000000" w:rsidRPr="00000000">
        <w:rPr>
          <w:b w:val="1"/>
          <w:sz w:val="24"/>
          <w:szCs w:val="24"/>
          <w:rtl w:val="0"/>
        </w:rPr>
        <w:t xml:space="preserve">Buscar Productos:</w:t>
      </w:r>
      <w:r w:rsidDel="00000000" w:rsidR="00000000" w:rsidRPr="00000000">
        <w:rPr>
          <w:sz w:val="24"/>
          <w:szCs w:val="24"/>
          <w:rtl w:val="0"/>
        </w:rPr>
        <w:t xml:space="preserve"> En las ventanas en las que se visualicen productos; encontraremos una barra de búsqueda que nos permitirá encontrar el producto de nuestro interés o algo similar.</w:t>
      </w:r>
      <w:r w:rsidDel="00000000" w:rsidR="00000000" w:rsidRPr="00000000">
        <w:rPr>
          <w:rtl w:val="0"/>
        </w:rPr>
      </w:r>
    </w:p>
    <w:p w:rsidR="00000000" w:rsidDel="00000000" w:rsidP="00000000" w:rsidRDefault="00000000" w:rsidRPr="00000000" w14:paraId="00000125">
      <w:pPr>
        <w:pStyle w:val="Heading2"/>
        <w:rPr>
          <w:rFonts w:ascii="Calibri" w:cs="Calibri" w:eastAsia="Calibri" w:hAnsi="Calibri"/>
          <w:color w:val="000000"/>
          <w:sz w:val="24"/>
          <w:szCs w:val="24"/>
        </w:rPr>
      </w:pPr>
      <w:bookmarkStart w:colFirst="0" w:colLast="0" w:name="_heading=h.aavjm2w4klj6" w:id="18"/>
      <w:bookmarkEnd w:id="18"/>
      <w:r w:rsidDel="00000000" w:rsidR="00000000" w:rsidRPr="00000000">
        <w:rPr>
          <w:rFonts w:ascii="Calibri" w:cs="Calibri" w:eastAsia="Calibri" w:hAnsi="Calibri"/>
          <w:color w:val="000000"/>
          <w:sz w:val="24"/>
          <w:szCs w:val="24"/>
          <w:rtl w:val="0"/>
        </w:rPr>
        <w:t xml:space="preserve">8.6</w:t>
        <w:tab/>
        <w:t xml:space="preserve">Opción 6: </w:t>
      </w:r>
    </w:p>
    <w:p w:rsidR="00000000" w:rsidDel="00000000" w:rsidP="00000000" w:rsidRDefault="00000000" w:rsidRPr="00000000" w14:paraId="00000126">
      <w:pPr>
        <w:ind w:left="283.46456692913375" w:firstLine="0"/>
        <w:rPr>
          <w:sz w:val="24"/>
          <w:szCs w:val="24"/>
        </w:rPr>
      </w:pPr>
      <w:r w:rsidDel="00000000" w:rsidR="00000000" w:rsidRPr="00000000">
        <w:rPr>
          <w:b w:val="1"/>
          <w:sz w:val="24"/>
          <w:szCs w:val="24"/>
          <w:rtl w:val="0"/>
        </w:rPr>
        <w:t xml:space="preserve">Notificaciones:</w:t>
      </w:r>
      <w:r w:rsidDel="00000000" w:rsidR="00000000" w:rsidRPr="00000000">
        <w:rPr>
          <w:rtl w:val="0"/>
        </w:rPr>
        <w:t xml:space="preserve"> Para observar las notificaciones recibidas debemos darle clic en el icono de la “Campanita”. Para acceder a ellas primero debemos publicar un producto o haber aplicado a otro de nuestro interés, una vez hayamos aplicado a algún producto, si este es rechazado por el autor del producto publicado, seremos informados mediante una notificación de rechazo, en el caso de haber publicado un producto podremos recibir notificaciones de personas interesadas donde tendremos tres opciones “Rechazar”, “Revisar Perfil” y “Enviar mensaje . </w:t>
      </w:r>
      <w:r w:rsidDel="00000000" w:rsidR="00000000" w:rsidRPr="00000000">
        <w:rPr>
          <w:rtl w:val="0"/>
        </w:rPr>
      </w:r>
    </w:p>
    <w:p w:rsidR="00000000" w:rsidDel="00000000" w:rsidP="00000000" w:rsidRDefault="00000000" w:rsidRPr="00000000" w14:paraId="00000127">
      <w:pPr>
        <w:pStyle w:val="Heading2"/>
        <w:rPr>
          <w:rFonts w:ascii="Calibri" w:cs="Calibri" w:eastAsia="Calibri" w:hAnsi="Calibri"/>
          <w:color w:val="000000"/>
          <w:sz w:val="24"/>
          <w:szCs w:val="24"/>
        </w:rPr>
      </w:pPr>
      <w:bookmarkStart w:colFirst="0" w:colLast="0" w:name="_heading=h.u7cy2s74d4m0" w:id="19"/>
      <w:bookmarkEnd w:id="19"/>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pStyle w:val="Heading1"/>
        <w:rPr>
          <w:rFonts w:ascii="Calibri" w:cs="Calibri" w:eastAsia="Calibri" w:hAnsi="Calibri"/>
          <w:sz w:val="24"/>
          <w:szCs w:val="24"/>
        </w:rPr>
      </w:pPr>
      <w:bookmarkStart w:colFirst="0" w:colLast="0" w:name="_heading=h.1ksv4uv" w:id="20"/>
      <w:bookmarkEnd w:id="20"/>
      <w:r w:rsidDel="00000000" w:rsidR="00000000" w:rsidRPr="00000000">
        <w:rPr>
          <w:rFonts w:ascii="Calibri" w:cs="Calibri" w:eastAsia="Calibri" w:hAnsi="Calibri"/>
          <w:color w:val="000000"/>
          <w:sz w:val="24"/>
          <w:szCs w:val="24"/>
          <w:rtl w:val="0"/>
        </w:rPr>
        <w:t xml:space="preserve">9.</w:t>
        <w:tab/>
        <w:t xml:space="preserve">Mensajes</w:t>
      </w:r>
      <w:r w:rsidDel="00000000" w:rsidR="00000000" w:rsidRPr="00000000">
        <w:rPr>
          <w:rtl w:val="0"/>
        </w:rPr>
      </w:r>
    </w:p>
    <w:p w:rsidR="00000000" w:rsidDel="00000000" w:rsidP="00000000" w:rsidRDefault="00000000" w:rsidRPr="00000000" w14:paraId="0000012A">
      <w:pPr>
        <w:pStyle w:val="Heading2"/>
        <w:keepNext w:val="0"/>
        <w:keepLines w:val="0"/>
        <w:shd w:fill="ffffff" w:val="clear"/>
        <w:tabs>
          <w:tab w:val="left" w:pos="5460"/>
        </w:tabs>
        <w:spacing w:line="331.2" w:lineRule="auto"/>
        <w:ind w:left="780" w:firstLine="0"/>
        <w:rPr>
          <w:rFonts w:ascii="Calibri" w:cs="Calibri" w:eastAsia="Calibri" w:hAnsi="Calibri"/>
          <w:b w:val="0"/>
          <w:color w:val="000000"/>
          <w:sz w:val="24"/>
          <w:szCs w:val="24"/>
        </w:rPr>
      </w:pPr>
      <w:bookmarkStart w:colFirst="0" w:colLast="0" w:name="_heading=h.ol3cqte34nc1" w:id="21"/>
      <w:bookmarkEnd w:id="21"/>
      <w:r w:rsidDel="00000000" w:rsidR="00000000" w:rsidRPr="00000000">
        <w:rPr>
          <w:rFonts w:ascii="Calibri" w:cs="Calibri" w:eastAsia="Calibri" w:hAnsi="Calibri"/>
          <w:color w:val="000000"/>
          <w:sz w:val="24"/>
          <w:szCs w:val="24"/>
          <w:rtl w:val="0"/>
        </w:rPr>
        <w:t xml:space="preserve">9.1 Error </w:t>
      </w:r>
      <w:r w:rsidDel="00000000" w:rsidR="00000000" w:rsidRPr="00000000">
        <w:rPr>
          <w:rFonts w:ascii="Calibri" w:cs="Calibri" w:eastAsia="Calibri" w:hAnsi="Calibri"/>
          <w:b w:val="0"/>
          <w:color w:val="000000"/>
          <w:sz w:val="24"/>
          <w:szCs w:val="24"/>
          <w:rtl w:val="0"/>
        </w:rPr>
        <w:t xml:space="preserve">:</w:t>
      </w:r>
    </w:p>
    <w:p w:rsidR="00000000" w:rsidDel="00000000" w:rsidP="00000000" w:rsidRDefault="00000000" w:rsidRPr="00000000" w14:paraId="0000012B">
      <w:pPr>
        <w:numPr>
          <w:ilvl w:val="0"/>
          <w:numId w:val="5"/>
        </w:numPr>
        <w:shd w:fill="ffffff" w:val="clear"/>
        <w:tabs>
          <w:tab w:val="left" w:pos="5460"/>
        </w:tabs>
        <w:spacing w:after="0" w:line="240" w:lineRule="auto"/>
        <w:ind w:left="940" w:hanging="360"/>
        <w:rPr>
          <w:b w:val="1"/>
          <w:color w:val="000000"/>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Contraseña incorrecta </w:t>
      </w:r>
      <w:r w:rsidDel="00000000" w:rsidR="00000000" w:rsidRPr="00000000">
        <w:rPr>
          <w:sz w:val="24"/>
          <w:szCs w:val="24"/>
          <w:rtl w:val="0"/>
        </w:rPr>
        <w:t xml:space="preserve">: Aparece una ventana de error si el usuario ingresó de forma errónea su contraseña  en nuestra plataforma .</w:t>
      </w:r>
    </w:p>
    <w:p w:rsidR="00000000" w:rsidDel="00000000" w:rsidP="00000000" w:rsidRDefault="00000000" w:rsidRPr="00000000" w14:paraId="0000012C">
      <w:pPr>
        <w:pStyle w:val="Heading2"/>
        <w:keepNext w:val="0"/>
        <w:keepLines w:val="0"/>
        <w:shd w:fill="ffffff" w:val="clear"/>
        <w:tabs>
          <w:tab w:val="left" w:pos="5460"/>
        </w:tabs>
        <w:spacing w:line="331.2" w:lineRule="auto"/>
        <w:ind w:left="780" w:firstLine="0"/>
        <w:rPr>
          <w:rFonts w:ascii="Calibri" w:cs="Calibri" w:eastAsia="Calibri" w:hAnsi="Calibri"/>
          <w:color w:val="000000"/>
          <w:sz w:val="24"/>
          <w:szCs w:val="24"/>
        </w:rPr>
      </w:pPr>
      <w:bookmarkStart w:colFirst="0" w:colLast="0" w:name="_heading=h.s99wdx67f6zp" w:id="22"/>
      <w:bookmarkEnd w:id="22"/>
      <w:r w:rsidDel="00000000" w:rsidR="00000000" w:rsidRPr="00000000">
        <w:rPr>
          <w:rFonts w:ascii="Calibri" w:cs="Calibri" w:eastAsia="Calibri" w:hAnsi="Calibri"/>
          <w:color w:val="000000"/>
          <w:sz w:val="24"/>
          <w:szCs w:val="24"/>
          <w:rtl w:val="0"/>
        </w:rPr>
        <w:t xml:space="preserve">9.2 Advertencia:</w:t>
      </w:r>
    </w:p>
    <w:p w:rsidR="00000000" w:rsidDel="00000000" w:rsidP="00000000" w:rsidRDefault="00000000" w:rsidRPr="00000000" w14:paraId="0000012D">
      <w:pPr>
        <w:tabs>
          <w:tab w:val="left" w:pos="5460"/>
        </w:tabs>
        <w:spacing w:after="0" w:line="240" w:lineRule="auto"/>
        <w:ind w:left="780" w:firstLine="0"/>
        <w:rPr>
          <w:color w:val="0000ff"/>
          <w:sz w:val="24"/>
          <w:szCs w:val="24"/>
        </w:rPr>
      </w:pPr>
      <w:r w:rsidDel="00000000" w:rsidR="00000000" w:rsidRPr="00000000">
        <w:rPr>
          <w:rtl w:val="0"/>
        </w:rPr>
      </w:r>
    </w:p>
    <w:p w:rsidR="00000000" w:rsidDel="00000000" w:rsidP="00000000" w:rsidRDefault="00000000" w:rsidRPr="00000000" w14:paraId="0000012E">
      <w:pPr>
        <w:numPr>
          <w:ilvl w:val="0"/>
          <w:numId w:val="2"/>
        </w:numPr>
        <w:shd w:fill="ffffff" w:val="clear"/>
        <w:tabs>
          <w:tab w:val="left" w:pos="5460"/>
        </w:tabs>
        <w:spacing w:after="0" w:line="240" w:lineRule="auto"/>
        <w:ind w:left="940" w:hanging="360"/>
        <w:rPr>
          <w:color w:val="000000"/>
          <w:sz w:val="24"/>
          <w:szCs w:val="24"/>
        </w:rPr>
      </w:pPr>
      <w:r w:rsidDel="00000000" w:rsidR="00000000" w:rsidRPr="00000000">
        <w:rPr>
          <w:b w:val="1"/>
          <w:sz w:val="24"/>
          <w:szCs w:val="24"/>
          <w:rtl w:val="0"/>
        </w:rPr>
        <w:t xml:space="preserve">Menor de edad</w:t>
      </w:r>
      <w:r w:rsidDel="00000000" w:rsidR="00000000" w:rsidRPr="00000000">
        <w:rPr>
          <w:sz w:val="24"/>
          <w:szCs w:val="24"/>
          <w:rtl w:val="0"/>
        </w:rPr>
        <w:t xml:space="preserve"> : Si el usuario no cuenta con la mayoría de edad, este no podrá completar el registro y este no podrá acceder a nuestro sitio web.</w:t>
      </w:r>
    </w:p>
    <w:p w:rsidR="00000000" w:rsidDel="00000000" w:rsidP="00000000" w:rsidRDefault="00000000" w:rsidRPr="00000000" w14:paraId="0000012F">
      <w:pPr>
        <w:pStyle w:val="Heading2"/>
        <w:keepNext w:val="0"/>
        <w:keepLines w:val="0"/>
        <w:shd w:fill="ffffff" w:val="clear"/>
        <w:tabs>
          <w:tab w:val="left" w:pos="5460"/>
        </w:tabs>
        <w:spacing w:line="331.2" w:lineRule="auto"/>
        <w:ind w:left="780" w:firstLine="0"/>
        <w:rPr>
          <w:rFonts w:ascii="Calibri" w:cs="Calibri" w:eastAsia="Calibri" w:hAnsi="Calibri"/>
          <w:color w:val="000000"/>
          <w:sz w:val="24"/>
          <w:szCs w:val="24"/>
        </w:rPr>
      </w:pPr>
      <w:bookmarkStart w:colFirst="0" w:colLast="0" w:name="_heading=h.vvx0kvkz357" w:id="23"/>
      <w:bookmarkEnd w:id="23"/>
      <w:r w:rsidDel="00000000" w:rsidR="00000000" w:rsidRPr="00000000">
        <w:rPr>
          <w:rFonts w:ascii="Calibri" w:cs="Calibri" w:eastAsia="Calibri" w:hAnsi="Calibri"/>
          <w:color w:val="000000"/>
          <w:sz w:val="24"/>
          <w:szCs w:val="24"/>
          <w:rtl w:val="0"/>
        </w:rPr>
        <w:t xml:space="preserve">9.3 Confirmación:</w:t>
      </w:r>
    </w:p>
    <w:p w:rsidR="00000000" w:rsidDel="00000000" w:rsidP="00000000" w:rsidRDefault="00000000" w:rsidRPr="00000000" w14:paraId="00000130">
      <w:pPr>
        <w:tabs>
          <w:tab w:val="left" w:pos="5460"/>
        </w:tabs>
        <w:spacing w:after="0" w:line="240" w:lineRule="auto"/>
        <w:ind w:left="780" w:firstLine="0"/>
        <w:rPr>
          <w:color w:val="0000ff"/>
          <w:sz w:val="24"/>
          <w:szCs w:val="24"/>
        </w:rPr>
      </w:pPr>
      <w:r w:rsidDel="00000000" w:rsidR="00000000" w:rsidRPr="00000000">
        <w:rPr>
          <w:rtl w:val="0"/>
        </w:rPr>
      </w:r>
    </w:p>
    <w:p w:rsidR="00000000" w:rsidDel="00000000" w:rsidP="00000000" w:rsidRDefault="00000000" w:rsidRPr="00000000" w14:paraId="00000131">
      <w:pPr>
        <w:numPr>
          <w:ilvl w:val="0"/>
          <w:numId w:val="3"/>
        </w:numPr>
        <w:shd w:fill="ffffff" w:val="clear"/>
        <w:tabs>
          <w:tab w:val="left" w:pos="5460"/>
        </w:tabs>
        <w:spacing w:after="0" w:line="240" w:lineRule="auto"/>
        <w:ind w:left="940" w:hanging="360"/>
        <w:rPr>
          <w:color w:val="000000"/>
          <w:sz w:val="24"/>
          <w:szCs w:val="24"/>
        </w:rPr>
      </w:pPr>
      <w:r w:rsidDel="00000000" w:rsidR="00000000" w:rsidRPr="00000000">
        <w:rPr>
          <w:b w:val="1"/>
          <w:sz w:val="24"/>
          <w:szCs w:val="24"/>
          <w:rtl w:val="0"/>
        </w:rPr>
        <w:t xml:space="preserve">Confirmación de postulación a un producto</w:t>
      </w:r>
      <w:r w:rsidDel="00000000" w:rsidR="00000000" w:rsidRPr="00000000">
        <w:rPr>
          <w:sz w:val="24"/>
          <w:szCs w:val="24"/>
          <w:rtl w:val="0"/>
        </w:rPr>
        <w:t xml:space="preserve"> : Cuando el usuario se postule para adquirir un producto , el remitente tendrá la opción la de aceptar a la persona que se postuló al producto publicado, al momento que el remitente acepta al postulado , a este le llegará un mensaje de confirmación del producto al que aplicó el usuario. </w:t>
      </w:r>
    </w:p>
    <w:p w:rsidR="00000000" w:rsidDel="00000000" w:rsidP="00000000" w:rsidRDefault="00000000" w:rsidRPr="00000000" w14:paraId="00000132">
      <w:pPr>
        <w:pStyle w:val="Heading2"/>
        <w:keepNext w:val="0"/>
        <w:keepLines w:val="0"/>
        <w:shd w:fill="ffffff" w:val="clear"/>
        <w:tabs>
          <w:tab w:val="left" w:pos="5460"/>
        </w:tabs>
        <w:spacing w:line="331.2" w:lineRule="auto"/>
        <w:ind w:left="780" w:firstLine="0"/>
        <w:rPr>
          <w:rFonts w:ascii="Calibri" w:cs="Calibri" w:eastAsia="Calibri" w:hAnsi="Calibri"/>
          <w:color w:val="0000ff"/>
          <w:sz w:val="24"/>
          <w:szCs w:val="24"/>
        </w:rPr>
      </w:pPr>
      <w:bookmarkStart w:colFirst="0" w:colLast="0" w:name="_heading=h.ak3hium4ivk8" w:id="24"/>
      <w:bookmarkEnd w:id="24"/>
      <w:r w:rsidDel="00000000" w:rsidR="00000000" w:rsidRPr="00000000">
        <w:rPr>
          <w:rFonts w:ascii="Calibri" w:cs="Calibri" w:eastAsia="Calibri" w:hAnsi="Calibri"/>
          <w:color w:val="000000"/>
          <w:sz w:val="24"/>
          <w:szCs w:val="24"/>
          <w:rtl w:val="0"/>
        </w:rPr>
        <w:t xml:space="preserve">9.4  Información</w:t>
      </w:r>
      <w:r w:rsidDel="00000000" w:rsidR="00000000" w:rsidRPr="00000000">
        <w:rPr>
          <w:rtl w:val="0"/>
        </w:rPr>
      </w:r>
    </w:p>
    <w:p w:rsidR="00000000" w:rsidDel="00000000" w:rsidP="00000000" w:rsidRDefault="00000000" w:rsidRPr="00000000" w14:paraId="00000133">
      <w:pPr>
        <w:numPr>
          <w:ilvl w:val="0"/>
          <w:numId w:val="1"/>
        </w:numPr>
        <w:shd w:fill="ffffff" w:val="clear"/>
        <w:tabs>
          <w:tab w:val="left" w:pos="5460"/>
        </w:tabs>
        <w:spacing w:after="0" w:line="240" w:lineRule="auto"/>
        <w:ind w:left="940" w:hanging="360"/>
        <w:rPr>
          <w:color w:val="000000"/>
          <w:sz w:val="24"/>
          <w:szCs w:val="24"/>
        </w:rPr>
      </w:pPr>
      <w:r w:rsidDel="00000000" w:rsidR="00000000" w:rsidRPr="00000000">
        <w:rPr>
          <w:b w:val="1"/>
          <w:sz w:val="24"/>
          <w:szCs w:val="24"/>
          <w:rtl w:val="0"/>
        </w:rPr>
        <w:t xml:space="preserve">Los términos y condiciones</w:t>
      </w:r>
      <w:r w:rsidDel="00000000" w:rsidR="00000000" w:rsidRPr="00000000">
        <w:rPr>
          <w:sz w:val="24"/>
          <w:szCs w:val="24"/>
          <w:rtl w:val="0"/>
        </w:rPr>
        <w:t xml:space="preserve"> :Un usuario que se esté registrando por primera vez en nuestra página, deberá aceptar nuestros términos y condiciones  </w:t>
      </w:r>
    </w:p>
    <w:p w:rsidR="00000000" w:rsidDel="00000000" w:rsidP="00000000" w:rsidRDefault="00000000" w:rsidRPr="00000000" w14:paraId="00000134">
      <w:pPr>
        <w:pStyle w:val="Heading2"/>
        <w:keepNext w:val="0"/>
        <w:keepLines w:val="0"/>
        <w:shd w:fill="ffffff" w:val="clear"/>
        <w:tabs>
          <w:tab w:val="left" w:pos="5460"/>
        </w:tabs>
        <w:spacing w:line="331.2" w:lineRule="auto"/>
        <w:ind w:left="780" w:firstLine="0"/>
        <w:rPr>
          <w:rFonts w:ascii="Calibri" w:cs="Calibri" w:eastAsia="Calibri" w:hAnsi="Calibri"/>
          <w:color w:val="000000"/>
          <w:sz w:val="24"/>
          <w:szCs w:val="24"/>
        </w:rPr>
      </w:pPr>
      <w:bookmarkStart w:colFirst="0" w:colLast="0" w:name="_heading=h.dxro8c1buirq" w:id="25"/>
      <w:bookmarkEnd w:id="25"/>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left" w:pos="5460"/>
        </w:tabs>
        <w:spacing w:after="0" w:line="240" w:lineRule="auto"/>
        <w:ind w:left="780" w:firstLine="0"/>
        <w:rPr>
          <w:i w:val="1"/>
          <w:color w:val="0000ff"/>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pStyle w:val="Heading2"/>
        <w:rPr>
          <w:rFonts w:ascii="Calibri" w:cs="Calibri" w:eastAsia="Calibri" w:hAnsi="Calibri"/>
          <w:color w:val="000000"/>
          <w:sz w:val="24"/>
          <w:szCs w:val="24"/>
        </w:rPr>
      </w:pPr>
      <w:bookmarkStart w:colFirst="0" w:colLast="0" w:name="_heading=h.44sinio" w:id="26"/>
      <w:bookmarkEnd w:id="26"/>
      <w:r w:rsidDel="00000000" w:rsidR="00000000" w:rsidRPr="00000000">
        <w:rPr>
          <w:rFonts w:ascii="Calibri" w:cs="Calibri" w:eastAsia="Calibri" w:hAnsi="Calibri"/>
          <w:color w:val="000000"/>
          <w:sz w:val="24"/>
          <w:szCs w:val="24"/>
          <w:rtl w:val="0"/>
        </w:rPr>
        <w:t xml:space="preserve">9.1</w:t>
        <w:tab/>
        <w:t xml:space="preserve">Error</w:t>
      </w:r>
    </w:p>
    <w:p w:rsidR="00000000" w:rsidDel="00000000" w:rsidP="00000000" w:rsidRDefault="00000000" w:rsidRPr="00000000" w14:paraId="00000138">
      <w:pPr>
        <w:pStyle w:val="Heading2"/>
        <w:rPr>
          <w:rFonts w:ascii="Calibri" w:cs="Calibri" w:eastAsia="Calibri" w:hAnsi="Calibri"/>
          <w:color w:val="000000"/>
          <w:sz w:val="24"/>
          <w:szCs w:val="24"/>
        </w:rPr>
      </w:pPr>
      <w:bookmarkStart w:colFirst="0" w:colLast="0" w:name="_heading=h.2jxsxqh" w:id="27"/>
      <w:bookmarkEnd w:id="27"/>
      <w:r w:rsidDel="00000000" w:rsidR="00000000" w:rsidRPr="00000000">
        <w:rPr>
          <w:rFonts w:ascii="Calibri" w:cs="Calibri" w:eastAsia="Calibri" w:hAnsi="Calibri"/>
          <w:color w:val="000000"/>
          <w:sz w:val="24"/>
          <w:szCs w:val="24"/>
          <w:rtl w:val="0"/>
        </w:rPr>
        <w:t xml:space="preserve">9.2</w:t>
        <w:tab/>
        <w:t xml:space="preserve">Advertencia</w:t>
      </w:r>
    </w:p>
    <w:p w:rsidR="00000000" w:rsidDel="00000000" w:rsidP="00000000" w:rsidRDefault="00000000" w:rsidRPr="00000000" w14:paraId="00000139">
      <w:pPr>
        <w:pStyle w:val="Heading2"/>
        <w:rPr>
          <w:rFonts w:ascii="Calibri" w:cs="Calibri" w:eastAsia="Calibri" w:hAnsi="Calibri"/>
          <w:color w:val="000000"/>
          <w:sz w:val="24"/>
          <w:szCs w:val="24"/>
        </w:rPr>
      </w:pPr>
      <w:bookmarkStart w:colFirst="0" w:colLast="0" w:name="_heading=h.z337ya" w:id="28"/>
      <w:bookmarkEnd w:id="28"/>
      <w:r w:rsidDel="00000000" w:rsidR="00000000" w:rsidRPr="00000000">
        <w:rPr>
          <w:rFonts w:ascii="Calibri" w:cs="Calibri" w:eastAsia="Calibri" w:hAnsi="Calibri"/>
          <w:color w:val="000000"/>
          <w:sz w:val="24"/>
          <w:szCs w:val="24"/>
          <w:rtl w:val="0"/>
        </w:rPr>
        <w:t xml:space="preserve">9.3</w:t>
        <w:tab/>
        <w:t xml:space="preserve">Confirmación</w:t>
      </w:r>
    </w:p>
    <w:p w:rsidR="00000000" w:rsidDel="00000000" w:rsidP="00000000" w:rsidRDefault="00000000" w:rsidRPr="00000000" w14:paraId="0000013A">
      <w:pPr>
        <w:pStyle w:val="Heading2"/>
        <w:rPr>
          <w:rFonts w:ascii="Calibri" w:cs="Calibri" w:eastAsia="Calibri" w:hAnsi="Calibri"/>
          <w:color w:val="000000"/>
          <w:sz w:val="24"/>
          <w:szCs w:val="24"/>
        </w:rPr>
      </w:pPr>
      <w:bookmarkStart w:colFirst="0" w:colLast="0" w:name="_heading=h.3j2qqm3" w:id="29"/>
      <w:bookmarkEnd w:id="29"/>
      <w:r w:rsidDel="00000000" w:rsidR="00000000" w:rsidRPr="00000000">
        <w:rPr>
          <w:rFonts w:ascii="Calibri" w:cs="Calibri" w:eastAsia="Calibri" w:hAnsi="Calibri"/>
          <w:color w:val="000000"/>
          <w:sz w:val="24"/>
          <w:szCs w:val="24"/>
          <w:rtl w:val="0"/>
        </w:rPr>
        <w:t xml:space="preserve">9.4</w:t>
        <w:tab/>
        <w:t xml:space="preserve">Información</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sectPr>
      <w:headerReference r:id="rId25"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Times New Roman"/>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before="708" w:lineRule="auto"/>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1"/>
      </w:trPr>
      <w:tc>
        <w:tcPr>
          <w:vMerge w:val="restart"/>
          <w:shd w:fill="ffffff" w:val="clear"/>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Fonts w:ascii="Tahoma" w:cs="Tahoma" w:eastAsia="Tahoma" w:hAnsi="Tahoma"/>
              <w:b w:val="1"/>
              <w:sz w:val="16"/>
              <w:szCs w:val="16"/>
            </w:rPr>
            <w:drawing>
              <wp:inline distB="114300" distT="114300" distL="114300" distR="114300">
                <wp:extent cx="1010603" cy="1010603"/>
                <wp:effectExtent b="0" l="0" r="0" t="0"/>
                <wp:docPr id="11"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010603" cy="1010603"/>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Curso/ Grupo</w:t>
          </w:r>
        </w:p>
      </w:tc>
      <w:tc>
        <w:tcPr>
          <w:gridSpan w:val="2"/>
          <w:shd w:fill="ffffff" w:val="clear"/>
        </w:tcPr>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1"/>
      </w:trPr>
      <w:tc>
        <w:tcPr>
          <w:vMerge w:val="continue"/>
          <w:shd w:fill="ffffff" w:val="cle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2251848</w:t>
          </w:r>
          <w:r w:rsidDel="00000000" w:rsidR="00000000" w:rsidRPr="00000000">
            <w:rPr>
              <w:rtl w:val="0"/>
            </w:rPr>
          </w:r>
        </w:p>
      </w:tc>
      <w:tc>
        <w:tcPr>
          <w:gridSpan w:val="2"/>
          <w:shd w:fill="ffffff" w:val="clear"/>
        </w:tcPr>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FullMarket</w:t>
          </w:r>
          <w:r w:rsidDel="00000000" w:rsidR="00000000" w:rsidRPr="00000000">
            <w:rPr>
              <w:rtl w:val="0"/>
            </w:rPr>
          </w:r>
        </w:p>
      </w:tc>
    </w:tr>
    <w:tr>
      <w:trPr>
        <w:cantSplit w:val="0"/>
        <w:trHeight w:val="140" w:hRule="atLeast"/>
        <w:tblHeader w:val="1"/>
      </w:trPr>
      <w:tc>
        <w:tcPr>
          <w:vMerge w:val="continue"/>
          <w:shd w:fill="ffffff" w:val="cle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49">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4A">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40" w:hRule="atLeast"/>
        <w:tblHeader w:val="1"/>
      </w:trPr>
      <w:tc>
        <w:tcPr>
          <w:vMerge w:val="continue"/>
          <w:shd w:fill="ffffff" w:val="cle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4C">
          <w:pPr>
            <w:pBdr>
              <w:top w:space="0" w:sz="0" w:val="nil"/>
              <w:left w:space="0" w:sz="0" w:val="nil"/>
              <w:bottom w:space="0" w:sz="0" w:val="nil"/>
              <w:right w:space="0" w:sz="0" w:val="nil"/>
              <w:between w:space="0" w:sz="0" w:val="nil"/>
            </w:pBdr>
            <w:tabs>
              <w:tab w:val="center" w:pos="4252"/>
              <w:tab w:val="right" w:pos="8504"/>
            </w:tabs>
            <w:spacing w:after="0" w:line="240" w:lineRule="auto"/>
            <w:ind w:left="0" w:firstLine="0"/>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09/02/2022</w:t>
          </w:r>
          <w:r w:rsidDel="00000000" w:rsidR="00000000" w:rsidRPr="00000000">
            <w:rPr>
              <w:rtl w:val="0"/>
            </w:rPr>
          </w:r>
        </w:p>
      </w:tc>
      <w:tc>
        <w:tcPr>
          <w:shd w:fill="ffffff" w:val="clear"/>
        </w:tcPr>
        <w:p w:rsidR="00000000" w:rsidDel="00000000" w:rsidP="00000000" w:rsidRDefault="00000000" w:rsidRPr="00000000" w14:paraId="0000014D">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2.1</w:t>
          </w:r>
          <w:r w:rsidDel="00000000" w:rsidR="00000000" w:rsidRPr="00000000">
            <w:rPr>
              <w:rtl w:val="0"/>
            </w:rPr>
          </w:r>
        </w:p>
      </w:tc>
      <w:tc>
        <w:tcPr>
          <w:shd w:fill="ffffff" w:val="clear"/>
        </w:tcPr>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center" w:pos="4252"/>
              <w:tab w:val="right" w:pos="8504"/>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PT-MU-01</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08.6614173228347" w:hanging="1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fullmarket-cc3.pages.dev/" TargetMode="External"/><Relationship Id="rId8" Type="http://schemas.openxmlformats.org/officeDocument/2006/relationships/image" Target="media/image9.png"/><Relationship Id="rId11" Type="http://schemas.openxmlformats.org/officeDocument/2006/relationships/image" Target="media/image18.png"/><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4.png"/><Relationship Id="rId19" Type="http://schemas.openxmlformats.org/officeDocument/2006/relationships/image" Target="media/image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nlssO0QJMHH26CZqXLrzXbTIXg==">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